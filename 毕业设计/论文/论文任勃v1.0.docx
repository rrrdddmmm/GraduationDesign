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Lines="50" w:afterLines="50" w:line="360" w:lineRule="auto"/>
        <w:jc w:val="center"/>
        <w:rPr>
          <w:rFonts w:ascii="黑体" w:hAnsi="黑体" w:eastAsia="黑体" w:cs="黑体"/>
          <w:sz w:val="30"/>
          <w:szCs w:val="30"/>
        </w:rPr>
      </w:pPr>
      <w:r>
        <w:rPr>
          <w:rFonts w:hint="eastAsia" w:ascii="黑体" w:hAnsi="黑体" w:eastAsia="黑体" w:cs="黑体"/>
          <w:b/>
          <w:bCs/>
          <w:sz w:val="30"/>
          <w:szCs w:val="30"/>
        </w:rPr>
        <w:t>摘  要</w:t>
      </w:r>
    </w:p>
    <w:p>
      <w:pPr>
        <w:spacing w:line="400" w:lineRule="exact"/>
        <w:ind w:firstLine="420"/>
        <w:rPr>
          <w:rFonts w:asciiTheme="minorEastAsia" w:hAnsiTheme="minorEastAsia" w:cstheme="minorEastAsia"/>
        </w:rPr>
      </w:pPr>
      <w:r>
        <w:rPr>
          <w:rFonts w:hint="eastAsia" w:asciiTheme="minorEastAsia" w:hAnsiTheme="minorEastAsia" w:cstheme="minorEastAsia"/>
        </w:rPr>
        <w:t>随着信息技术的飞速发展，软件已成为人们生活必不可少的一部分，软件开发从线下也逐渐的走向线上，软件项目线上协同开发对项目有效管理、协同的需求显得尤为重要。现今，项目开发一直受到同学们的热捧，但是在校园软件开发过程中存在着团队不好组建、找不到适合项目需求的指导老师、任务分配问题而耽误项目进度等种种问题，通过建立基于项目管理流程的校园软件项目协同平台来为学生、老师服务，可以提高校园软件项目开发的效率。</w:t>
      </w:r>
    </w:p>
    <w:p>
      <w:pPr>
        <w:spacing w:line="400" w:lineRule="exact"/>
        <w:rPr>
          <w:rFonts w:asciiTheme="minorEastAsia" w:hAnsiTheme="minorEastAsia" w:cstheme="minorEastAsia"/>
        </w:rPr>
      </w:pPr>
      <w:r>
        <w:rPr>
          <w:rFonts w:hint="eastAsia" w:asciiTheme="minorEastAsia" w:hAnsiTheme="minorEastAsia" w:cstheme="minorEastAsia"/>
        </w:rPr>
        <w:t>本文应用Maven、Eclipse、Git集成开发环境实现了基于项目管理流程的校园软件项目协同平台，后台应用MySQL5.5对数据进行数据存储管理，并利用Navicat for MySQL可视化工具查看数据。本平台的主要功能包括以下几个方面：项目管理、审核管理、团队管理、任务管理、用户信息管理、登陆注册、新闻管理、数据库备份与恢复等。</w:t>
      </w:r>
    </w:p>
    <w:p>
      <w:pPr>
        <w:spacing w:line="400" w:lineRule="exact"/>
        <w:ind w:firstLine="420"/>
        <w:rPr>
          <w:rFonts w:asciiTheme="minorEastAsia" w:hAnsiTheme="minorEastAsia" w:cstheme="minorEastAsia"/>
        </w:rPr>
      </w:pPr>
      <w:r>
        <w:rPr>
          <w:rFonts w:hint="eastAsia" w:asciiTheme="minorEastAsia" w:hAnsiTheme="minorEastAsia" w:cstheme="minorEastAsia"/>
        </w:rPr>
        <w:t>该论文将详细阐述该平台的全部功能以及各种角色权限分配，并对该平台的可行性研究、需求分析、概要设计、详细设计、测试与部署进行介绍。该平台没有相应的android端对项目实时监控，因此在以后的开发维护中可以进行不断地完善。调查和测试结果表明,该平台运行可靠,学生教师反应良好。</w:t>
      </w:r>
    </w:p>
    <w:p>
      <w:pPr>
        <w:spacing w:line="400" w:lineRule="exact"/>
        <w:rPr>
          <w:rFonts w:asciiTheme="minorEastAsia" w:hAnsiTheme="minorEastAsia" w:cstheme="minorEastAsia"/>
          <w:sz w:val="24"/>
        </w:rPr>
      </w:pPr>
    </w:p>
    <w:p>
      <w:pPr>
        <w:spacing w:line="400" w:lineRule="exact"/>
        <w:rPr>
          <w:rFonts w:asciiTheme="minorEastAsia" w:hAnsiTheme="minorEastAsia" w:cstheme="minorEastAsia"/>
        </w:rPr>
      </w:pPr>
      <w:r>
        <w:rPr>
          <w:rFonts w:hint="eastAsia" w:asciiTheme="minorEastAsia" w:hAnsiTheme="minorEastAsia" w:cstheme="minorEastAsia"/>
          <w:b/>
          <w:bCs/>
          <w:sz w:val="24"/>
        </w:rPr>
        <w:t>关键词：</w:t>
      </w:r>
      <w:r>
        <w:rPr>
          <w:rFonts w:hint="eastAsia" w:asciiTheme="minorEastAsia" w:hAnsiTheme="minorEastAsia" w:cstheme="minorEastAsia"/>
        </w:rPr>
        <w:t>协同开发；项目管理；团队管理；任务管理；审核；</w:t>
      </w:r>
    </w:p>
    <w:p/>
    <w:p/>
    <w:p/>
    <w:p/>
    <w:p/>
    <w:p/>
    <w:p/>
    <w:p/>
    <w:p/>
    <w:p/>
    <w:p/>
    <w:p/>
    <w:p/>
    <w:p/>
    <w:p/>
    <w:p/>
    <w:p/>
    <w:p/>
    <w:p/>
    <w:p/>
    <w:p/>
    <w:p>
      <w:pPr>
        <w:spacing w:beforeLines="50" w:afterLines="50" w:line="360" w:lineRule="auto"/>
        <w:jc w:val="center"/>
        <w:rPr>
          <w:rFonts w:asciiTheme="majorEastAsia" w:hAnsiTheme="majorEastAsia" w:eastAsiaTheme="majorEastAsia" w:cstheme="majorEastAsia"/>
          <w:b/>
          <w:bCs/>
          <w:sz w:val="30"/>
          <w:szCs w:val="30"/>
        </w:rPr>
      </w:pPr>
      <w:r>
        <w:rPr>
          <w:rFonts w:hint="eastAsia" w:asciiTheme="majorEastAsia" w:hAnsiTheme="majorEastAsia" w:eastAsiaTheme="majorEastAsia" w:cstheme="majorEastAsia"/>
          <w:b/>
          <w:bCs/>
          <w:sz w:val="30"/>
          <w:szCs w:val="30"/>
        </w:rPr>
        <w:t>ABSTRACT</w:t>
      </w:r>
    </w:p>
    <w:p>
      <w:pPr>
        <w:spacing w:line="400" w:lineRule="exact"/>
        <w:ind w:firstLine="480"/>
        <w:rPr>
          <w:rFonts w:ascii="Times New Roman" w:hAnsi="Times New Roman" w:cs="Times New Roman"/>
          <w:bCs/>
          <w:sz w:val="24"/>
        </w:rPr>
      </w:pPr>
      <w:r>
        <w:rPr>
          <w:rFonts w:hint="eastAsia" w:ascii="Times New Roman" w:hAnsi="Times New Roman" w:cs="Times New Roman"/>
          <w:bCs/>
          <w:sz w:val="24"/>
        </w:rPr>
        <w:t>With the rapid development of information technology, software has become an indispensable part of people's lives, software development also gradually from the line to go online, online collaborative development of software project project management, collaborative demand is particularly important. Nowadays, project development has been the subject of the students in the campus of the Blitz, but in the process of software development there is a good team building, can not find suitable for the project needs the guidance of the teacher, the task assignment problem and delay the progress of the project and other problems, through the establishment of the project management process of software project based on the same campus association platform for students, teachers, can improve the efficiency of campus software development projects.</w:t>
      </w:r>
    </w:p>
    <w:p>
      <w:pPr>
        <w:spacing w:line="400" w:lineRule="exact"/>
        <w:ind w:firstLine="480"/>
        <w:rPr>
          <w:rFonts w:ascii="Times New Roman" w:hAnsi="Times New Roman" w:cs="Times New Roman"/>
          <w:bCs/>
          <w:sz w:val="24"/>
        </w:rPr>
      </w:pPr>
      <w:r>
        <w:rPr>
          <w:rFonts w:hint="eastAsia" w:ascii="Times New Roman" w:hAnsi="Times New Roman" w:cs="Times New Roman"/>
          <w:bCs/>
          <w:sz w:val="24"/>
        </w:rPr>
        <w:t>The application of Maven, Eclipse, Git integrated development environment to achieve the collaborative development platform based on project process, the background using MySQL5.5 data storage and management of data, and use Navicat for MySQL visualization tool to view the data. The main function of the platform includes the following aspects: project management, audit management, team management, task management, user information management, land registration, information management, database backup and recovery.</w:t>
      </w:r>
    </w:p>
    <w:p>
      <w:pPr>
        <w:spacing w:line="400" w:lineRule="exact"/>
        <w:ind w:firstLine="480"/>
        <w:rPr>
          <w:rFonts w:ascii="Times New Roman" w:hAnsi="Times New Roman" w:cs="Times New Roman"/>
          <w:bCs/>
          <w:sz w:val="24"/>
        </w:rPr>
      </w:pPr>
      <w:r>
        <w:rPr>
          <w:rFonts w:hint="eastAsia" w:ascii="Times New Roman" w:hAnsi="Times New Roman" w:cs="Times New Roman"/>
          <w:bCs/>
          <w:sz w:val="24"/>
        </w:rPr>
        <w:t>This paper will elaborate on all the functions of the platform and role permission assignment, and the feasibility of the platform, demand analysis, outline design, detailed design, testing and deployment are introduced. The corresponding Android platform does not end the real-time control of the project, so the development of future maintenance can be constantly improved.The investigation and test results show that the platform is reliable and the students and teachers respond well.</w:t>
      </w:r>
    </w:p>
    <w:p>
      <w:pPr>
        <w:spacing w:line="400" w:lineRule="exact"/>
        <w:ind w:firstLine="420"/>
        <w:rPr>
          <w:rFonts w:ascii="Times New Roman" w:hAnsi="Times New Roman" w:cs="Times New Roman" w:eastAsiaTheme="majorEastAsia"/>
          <w:sz w:val="24"/>
        </w:rPr>
      </w:pPr>
    </w:p>
    <w:p>
      <w:pPr>
        <w:ind w:firstLine="420"/>
        <w:rPr>
          <w:rFonts w:ascii="Times New Roman" w:hAnsi="Times New Roman" w:cs="Times New Roman"/>
          <w:bCs/>
          <w:sz w:val="24"/>
        </w:rPr>
      </w:pPr>
      <w:r>
        <w:rPr>
          <w:rFonts w:ascii="Times New Roman" w:hAnsi="Times New Roman" w:cs="Times New Roman"/>
          <w:b/>
          <w:bCs/>
          <w:sz w:val="24"/>
        </w:rPr>
        <w:t>Key Words:</w:t>
      </w:r>
      <w:r>
        <w:rPr>
          <w:rFonts w:hint="eastAsia" w:ascii="Times New Roman" w:hAnsi="Times New Roman" w:cs="Times New Roman"/>
          <w:bCs/>
          <w:sz w:val="24"/>
        </w:rPr>
        <w:t>Collaborative development; project management; team management; task management; auditing;</w:t>
      </w:r>
    </w:p>
    <w:p>
      <w:pPr>
        <w:spacing w:beforeLines="50" w:afterLines="50" w:line="400" w:lineRule="exact"/>
        <w:rPr>
          <w:rFonts w:asciiTheme="minorEastAsia" w:hAnsiTheme="minorEastAsia" w:cstheme="minorEastAsia"/>
          <w:sz w:val="24"/>
        </w:rPr>
      </w:pPr>
    </w:p>
    <w:p>
      <w:pPr>
        <w:spacing w:beforeLines="50" w:afterLines="50" w:line="400" w:lineRule="exact"/>
        <w:rPr>
          <w:rFonts w:asciiTheme="minorEastAsia" w:hAnsiTheme="minorEastAsia" w:cstheme="minorEastAsia"/>
          <w:sz w:val="24"/>
        </w:rPr>
      </w:pPr>
    </w:p>
    <w:p>
      <w:pPr>
        <w:spacing w:beforeLines="50" w:afterLines="50" w:line="400" w:lineRule="exact"/>
        <w:rPr>
          <w:ins w:id="0" w:author="admin" w:date="2017-06-02T15:27:00Z"/>
          <w:rFonts w:hint="eastAsia" w:asciiTheme="minorEastAsia" w:hAnsiTheme="minorEastAsia" w:cstheme="minorEastAsia"/>
          <w:sz w:val="24"/>
        </w:rPr>
      </w:pPr>
    </w:p>
    <w:p>
      <w:pPr>
        <w:spacing w:beforeLines="50" w:afterLines="50" w:line="400" w:lineRule="exact"/>
        <w:rPr>
          <w:rFonts w:asciiTheme="minorEastAsia" w:hAnsiTheme="minorEastAsia" w:cstheme="minorEastAsia"/>
          <w:sz w:val="24"/>
        </w:rPr>
      </w:pPr>
    </w:p>
    <w:p>
      <w:pPr>
        <w:spacing w:line="360" w:lineRule="auto"/>
        <w:jc w:val="center"/>
        <w:rPr>
          <w:rFonts w:ascii="Times New Roman" w:hAnsi="Times New Roman" w:eastAsia="黑体" w:cs="Times New Roman"/>
          <w:b/>
          <w:bCs/>
          <w:sz w:val="30"/>
          <w:szCs w:val="30"/>
        </w:rPr>
      </w:pPr>
      <w:r>
        <w:rPr>
          <w:rFonts w:hint="eastAsia" w:ascii="Times New Roman" w:hAnsi="Times New Roman" w:eastAsia="黑体" w:cs="Times New Roman"/>
          <w:b/>
          <w:bCs/>
          <w:sz w:val="30"/>
          <w:szCs w:val="30"/>
        </w:rPr>
        <w:t>目  录</w:t>
      </w:r>
    </w:p>
    <w:p>
      <w:pPr>
        <w:spacing w:line="360" w:lineRule="auto"/>
        <w:rPr>
          <w:rFonts w:asciiTheme="minorEastAsia" w:hAnsiTheme="minorEastAsia" w:cstheme="minorEastAsia"/>
          <w:sz w:val="24"/>
        </w:rPr>
      </w:pPr>
      <w:r>
        <w:rPr>
          <w:rFonts w:hint="eastAsia" w:asciiTheme="minorEastAsia" w:hAnsiTheme="minorEastAsia" w:cstheme="minorEastAsia"/>
          <w:b/>
          <w:bCs/>
          <w:sz w:val="24"/>
        </w:rPr>
        <w:t>1绪论</w:t>
      </w:r>
      <w:r>
        <w:rPr>
          <w:rFonts w:hint="eastAsia" w:ascii="Times New Roman" w:hAnsi="Times New Roman" w:cs="Times New Roman"/>
          <w:sz w:val="24"/>
        </w:rPr>
        <w:t>........................................................................................................................... 1</w:t>
      </w:r>
    </w:p>
    <w:p>
      <w:pPr>
        <w:pStyle w:val="11"/>
        <w:tabs>
          <w:tab w:val="right" w:leader="dot" w:pos="9185"/>
        </w:tabs>
        <w:spacing w:line="360" w:lineRule="auto"/>
        <w:rPr>
          <w:rFonts w:ascii="Times New Roman" w:hAnsi="Times New Roman" w:eastAsia="宋体" w:cs="Times New Roman"/>
          <w:sz w:val="24"/>
        </w:rPr>
      </w:pPr>
      <w:r>
        <w:fldChar w:fldCharType="begin"/>
      </w:r>
      <w:r>
        <w:instrText xml:space="preserve"> HYPERLINK \l "_Toc27935" </w:instrText>
      </w:r>
      <w:r>
        <w:fldChar w:fldCharType="separate"/>
      </w:r>
      <w:r>
        <w:rPr>
          <w:rFonts w:ascii="Times New Roman" w:hAnsi="Times New Roman" w:eastAsia="宋体" w:cs="Times New Roman"/>
          <w:bCs/>
          <w:sz w:val="24"/>
        </w:rPr>
        <w:t>1.1 选题背</w:t>
      </w:r>
      <w:r>
        <w:rPr>
          <w:rFonts w:hint="eastAsia" w:ascii="Times New Roman" w:hAnsi="Times New Roman" w:eastAsia="宋体" w:cs="Times New Roman"/>
          <w:bCs/>
          <w:sz w:val="24"/>
        </w:rPr>
        <w:t>景..........................................................................................................</w:t>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_Toc27935 </w:instrText>
      </w:r>
      <w:r>
        <w:rPr>
          <w:rFonts w:ascii="Times New Roman" w:hAnsi="Times New Roman" w:eastAsia="宋体" w:cs="Times New Roman"/>
          <w:sz w:val="24"/>
        </w:rPr>
        <w:fldChar w:fldCharType="separate"/>
      </w:r>
      <w:r>
        <w:rPr>
          <w:rFonts w:ascii="Times New Roman" w:hAnsi="Times New Roman" w:eastAsia="宋体" w:cs="Times New Roman"/>
          <w:sz w:val="24"/>
        </w:rPr>
        <w:t>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1"/>
        <w:tabs>
          <w:tab w:val="right" w:leader="dot" w:pos="9185"/>
        </w:tabs>
        <w:spacing w:line="360" w:lineRule="auto"/>
        <w:rPr>
          <w:rFonts w:ascii="Times New Roman" w:hAnsi="Times New Roman" w:eastAsia="宋体" w:cs="Times New Roman"/>
          <w:sz w:val="24"/>
        </w:rPr>
      </w:pPr>
      <w:r>
        <w:fldChar w:fldCharType="begin"/>
      </w:r>
      <w:r>
        <w:instrText xml:space="preserve"> HYPERLINK \l "_Toc28223" </w:instrText>
      </w:r>
      <w:r>
        <w:fldChar w:fldCharType="separate"/>
      </w:r>
      <w:r>
        <w:rPr>
          <w:rFonts w:ascii="Times New Roman" w:hAnsi="Times New Roman" w:eastAsia="宋体" w:cs="Times New Roman"/>
          <w:bCs/>
          <w:sz w:val="24"/>
        </w:rPr>
        <w:t xml:space="preserve">1.2 </w:t>
      </w:r>
      <w:r>
        <w:rPr>
          <w:rFonts w:hint="eastAsia" w:asciiTheme="minorEastAsia" w:hAnsiTheme="minorEastAsia" w:cstheme="minorEastAsia"/>
          <w:sz w:val="24"/>
        </w:rPr>
        <w:t>国内外研究现状</w:t>
      </w:r>
      <w:r>
        <w:rPr>
          <w:rFonts w:hint="eastAsia" w:ascii="Times New Roman" w:hAnsi="Times New Roman" w:eastAsia="宋体" w:cs="Times New Roman"/>
          <w:bCs/>
          <w:sz w:val="24"/>
        </w:rPr>
        <w:t>..............................................................................................</w:t>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_Toc28223 </w:instrText>
      </w:r>
      <w:r>
        <w:rPr>
          <w:rFonts w:ascii="Times New Roman" w:hAnsi="Times New Roman" w:eastAsia="宋体" w:cs="Times New Roman"/>
          <w:sz w:val="24"/>
        </w:rPr>
        <w:fldChar w:fldCharType="separate"/>
      </w:r>
      <w:r>
        <w:rPr>
          <w:rFonts w:ascii="Times New Roman" w:hAnsi="Times New Roman" w:eastAsia="宋体" w:cs="Times New Roman"/>
          <w:sz w:val="24"/>
        </w:rPr>
        <w:t>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1"/>
        <w:tabs>
          <w:tab w:val="right" w:leader="dot" w:pos="9185"/>
        </w:tabs>
        <w:spacing w:line="360" w:lineRule="auto"/>
        <w:rPr>
          <w:rFonts w:ascii="Times New Roman" w:hAnsi="Times New Roman" w:eastAsia="宋体" w:cs="Times New Roman"/>
          <w:sz w:val="24"/>
        </w:rPr>
      </w:pPr>
      <w:r>
        <w:fldChar w:fldCharType="begin"/>
      </w:r>
      <w:r>
        <w:instrText xml:space="preserve"> HYPERLINK \l "_Toc25017" </w:instrText>
      </w:r>
      <w:r>
        <w:fldChar w:fldCharType="separate"/>
      </w:r>
      <w:r>
        <w:rPr>
          <w:rFonts w:ascii="Times New Roman" w:hAnsi="Times New Roman" w:eastAsia="宋体" w:cs="Times New Roman"/>
          <w:bCs/>
          <w:sz w:val="24"/>
        </w:rPr>
        <w:t>1.3选题意义</w:t>
      </w:r>
      <w:r>
        <w:rPr>
          <w:rFonts w:hint="eastAsia" w:ascii="Times New Roman" w:hAnsi="Times New Roman" w:eastAsia="宋体" w:cs="Times New Roman"/>
          <w:bCs/>
          <w:sz w:val="24"/>
        </w:rPr>
        <w:t>...........................................................................................................</w:t>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_Toc25017 </w:instrText>
      </w:r>
      <w:r>
        <w:rPr>
          <w:rFonts w:ascii="Times New Roman" w:hAnsi="Times New Roman" w:eastAsia="宋体" w:cs="Times New Roman"/>
          <w:sz w:val="24"/>
        </w:rPr>
        <w:fldChar w:fldCharType="separate"/>
      </w:r>
      <w:r>
        <w:rPr>
          <w:rFonts w:ascii="Times New Roman" w:hAnsi="Times New Roman" w:eastAsia="宋体" w:cs="Times New Roman"/>
          <w:sz w:val="24"/>
        </w:rPr>
        <w:t>2</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1"/>
        <w:tabs>
          <w:tab w:val="right" w:leader="dot" w:pos="9185"/>
        </w:tabs>
        <w:spacing w:line="360" w:lineRule="auto"/>
      </w:pPr>
      <w:r>
        <w:fldChar w:fldCharType="begin"/>
      </w:r>
      <w:r>
        <w:instrText xml:space="preserve"> HYPERLINK \l "_Toc21482" </w:instrText>
      </w:r>
      <w:r>
        <w:fldChar w:fldCharType="separate"/>
      </w:r>
      <w:r>
        <w:rPr>
          <w:rFonts w:ascii="Times New Roman" w:hAnsi="Times New Roman" w:eastAsia="宋体" w:cs="Times New Roman"/>
          <w:bCs/>
          <w:sz w:val="24"/>
        </w:rPr>
        <w:t>1.4论文结</w:t>
      </w:r>
      <w:r>
        <w:rPr>
          <w:rFonts w:hint="eastAsia" w:ascii="Times New Roman" w:hAnsi="Times New Roman" w:eastAsia="宋体" w:cs="Times New Roman"/>
          <w:bCs/>
          <w:sz w:val="24"/>
        </w:rPr>
        <w:t>构...........................................................................................................</w:t>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_Toc21482 </w:instrText>
      </w:r>
      <w:r>
        <w:rPr>
          <w:rFonts w:ascii="Times New Roman" w:hAnsi="Times New Roman" w:eastAsia="宋体" w:cs="Times New Roman"/>
          <w:sz w:val="24"/>
        </w:rPr>
        <w:fldChar w:fldCharType="separate"/>
      </w:r>
      <w:r>
        <w:rPr>
          <w:rFonts w:ascii="Times New Roman" w:hAnsi="Times New Roman" w:eastAsia="宋体" w:cs="Times New Roman"/>
          <w:sz w:val="24"/>
        </w:rPr>
        <w:t>2</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spacing w:line="360" w:lineRule="auto"/>
        <w:rPr>
          <w:rFonts w:asciiTheme="minorEastAsia" w:hAnsiTheme="minorEastAsia" w:cstheme="minorEastAsia"/>
          <w:sz w:val="24"/>
        </w:rPr>
      </w:pPr>
      <w:r>
        <w:rPr>
          <w:rFonts w:hint="eastAsia" w:asciiTheme="minorEastAsia" w:hAnsiTheme="minorEastAsia" w:cstheme="minorEastAsia"/>
          <w:b/>
          <w:bCs/>
          <w:sz w:val="24"/>
        </w:rPr>
        <w:t>2 可行性分析</w:t>
      </w:r>
      <w:r>
        <w:rPr>
          <w:rFonts w:hint="eastAsia" w:ascii="Times New Roman" w:hAnsi="Times New Roman" w:cs="Times New Roman"/>
          <w:sz w:val="24"/>
        </w:rPr>
        <w:t>................................................................................................................1</w:t>
      </w:r>
    </w:p>
    <w:p>
      <w:pPr>
        <w:spacing w:line="360" w:lineRule="auto"/>
        <w:ind w:left="420"/>
        <w:rPr>
          <w:rFonts w:asciiTheme="minorEastAsia" w:hAnsiTheme="minorEastAsia" w:cstheme="minorEastAsia"/>
          <w:sz w:val="24"/>
        </w:rPr>
      </w:pPr>
      <w:r>
        <w:rPr>
          <w:rFonts w:hint="eastAsia" w:ascii="Times New Roman" w:hAnsi="Times New Roman" w:cs="Times New Roman"/>
          <w:sz w:val="24"/>
        </w:rPr>
        <w:t>3.1</w:t>
      </w:r>
      <w:r>
        <w:rPr>
          <w:rFonts w:hint="eastAsia" w:asciiTheme="minorEastAsia" w:hAnsiTheme="minorEastAsia" w:cstheme="minorEastAsia"/>
          <w:sz w:val="24"/>
        </w:rPr>
        <w:t>经济可行性</w:t>
      </w:r>
      <w:r>
        <w:rPr>
          <w:rFonts w:hint="eastAsia" w:ascii="Times New Roman" w:hAnsi="Times New Roman" w:cs="Times New Roman"/>
          <w:sz w:val="24"/>
        </w:rPr>
        <w:t>.......................................................................................................1</w:t>
      </w:r>
    </w:p>
    <w:p>
      <w:pPr>
        <w:spacing w:line="360" w:lineRule="auto"/>
        <w:ind w:left="420"/>
        <w:rPr>
          <w:rFonts w:asciiTheme="minorEastAsia" w:hAnsiTheme="minorEastAsia" w:cstheme="minorEastAsia"/>
          <w:sz w:val="24"/>
        </w:rPr>
      </w:pPr>
      <w:r>
        <w:rPr>
          <w:rFonts w:hint="eastAsia" w:ascii="Times New Roman" w:hAnsi="Times New Roman" w:cs="Times New Roman"/>
          <w:sz w:val="24"/>
        </w:rPr>
        <w:t>3.2</w:t>
      </w:r>
      <w:r>
        <w:rPr>
          <w:rFonts w:hint="eastAsia" w:asciiTheme="minorEastAsia" w:hAnsiTheme="minorEastAsia" w:cstheme="minorEastAsia"/>
          <w:sz w:val="24"/>
        </w:rPr>
        <w:t>技术可行性</w:t>
      </w:r>
      <w:r>
        <w:rPr>
          <w:rFonts w:hint="eastAsia" w:ascii="Times New Roman" w:hAnsi="Times New Roman" w:cs="Times New Roman"/>
          <w:sz w:val="24"/>
        </w:rPr>
        <w:t>.......................................................................................................1</w:t>
      </w:r>
    </w:p>
    <w:p>
      <w:pPr>
        <w:spacing w:line="360" w:lineRule="auto"/>
        <w:ind w:left="420"/>
        <w:rPr>
          <w:rFonts w:asciiTheme="minorEastAsia" w:hAnsiTheme="minorEastAsia" w:cstheme="minorEastAsia"/>
          <w:sz w:val="24"/>
        </w:rPr>
      </w:pPr>
      <w:r>
        <w:rPr>
          <w:rFonts w:hint="eastAsia" w:ascii="Times New Roman" w:hAnsi="Times New Roman" w:cs="Times New Roman"/>
          <w:sz w:val="24"/>
        </w:rPr>
        <w:t>3.3</w:t>
      </w:r>
      <w:r>
        <w:rPr>
          <w:rFonts w:hint="eastAsia" w:asciiTheme="minorEastAsia" w:hAnsiTheme="minorEastAsia" w:cstheme="minorEastAsia"/>
          <w:sz w:val="24"/>
        </w:rPr>
        <w:t>操作可行性</w:t>
      </w:r>
      <w:r>
        <w:rPr>
          <w:rFonts w:hint="eastAsia" w:ascii="Times New Roman" w:hAnsi="Times New Roman" w:cs="Times New Roman"/>
          <w:sz w:val="24"/>
        </w:rPr>
        <w:t>.......................................................................................................1</w:t>
      </w:r>
    </w:p>
    <w:p>
      <w:pPr>
        <w:spacing w:line="360" w:lineRule="auto"/>
        <w:rPr>
          <w:rFonts w:asciiTheme="minorEastAsia" w:hAnsiTheme="minorEastAsia" w:cstheme="minorEastAsia"/>
          <w:sz w:val="24"/>
        </w:rPr>
      </w:pPr>
      <w:r>
        <w:rPr>
          <w:rFonts w:hint="eastAsia" w:asciiTheme="minorEastAsia" w:hAnsiTheme="minorEastAsia" w:cstheme="minorEastAsia"/>
          <w:b/>
          <w:bCs/>
          <w:sz w:val="24"/>
        </w:rPr>
        <w:t>3 需求分析</w:t>
      </w:r>
      <w:r>
        <w:rPr>
          <w:rFonts w:hint="eastAsia" w:ascii="Times New Roman" w:hAnsi="Times New Roman" w:cs="Times New Roman"/>
          <w:sz w:val="24"/>
        </w:rPr>
        <w:t>....................................................................................................................1</w:t>
      </w:r>
    </w:p>
    <w:p>
      <w:pPr>
        <w:spacing w:line="360" w:lineRule="auto"/>
        <w:ind w:left="420"/>
        <w:rPr>
          <w:rFonts w:ascii="Times New Roman" w:hAnsi="Times New Roman" w:cs="Times New Roman"/>
          <w:sz w:val="24"/>
        </w:rPr>
      </w:pPr>
      <w:r>
        <w:rPr>
          <w:rFonts w:hint="eastAsia" w:ascii="Times New Roman" w:hAnsi="Times New Roman" w:cs="Times New Roman"/>
          <w:sz w:val="24"/>
        </w:rPr>
        <w:t>3.1</w:t>
      </w:r>
      <w:r>
        <w:rPr>
          <w:rFonts w:hint="eastAsia" w:asciiTheme="minorEastAsia" w:hAnsiTheme="minorEastAsia" w:cstheme="minorEastAsia"/>
          <w:sz w:val="24"/>
        </w:rPr>
        <w:t>安全需求</w:t>
      </w:r>
      <w:r>
        <w:rPr>
          <w:rFonts w:hint="eastAsia" w:ascii="Times New Roman" w:hAnsi="Times New Roman" w:cs="Times New Roman"/>
          <w:sz w:val="24"/>
        </w:rPr>
        <w:t>...........................................................................................................1</w:t>
      </w:r>
    </w:p>
    <w:p>
      <w:pPr>
        <w:spacing w:line="360" w:lineRule="auto"/>
        <w:ind w:left="420"/>
        <w:rPr>
          <w:rFonts w:ascii="Times New Roman" w:hAnsi="Times New Roman" w:cs="Times New Roman"/>
          <w:sz w:val="24"/>
        </w:rPr>
      </w:pPr>
      <w:r>
        <w:rPr>
          <w:rFonts w:hint="eastAsia" w:ascii="Times New Roman" w:hAnsi="Times New Roman" w:cs="Times New Roman"/>
          <w:sz w:val="24"/>
        </w:rPr>
        <w:t>3.2</w:t>
      </w:r>
      <w:r>
        <w:rPr>
          <w:rFonts w:hint="eastAsia" w:asciiTheme="minorEastAsia" w:hAnsiTheme="minorEastAsia" w:cstheme="minorEastAsia"/>
          <w:sz w:val="24"/>
        </w:rPr>
        <w:t>功能需求</w:t>
      </w:r>
      <w:r>
        <w:rPr>
          <w:rFonts w:hint="eastAsia" w:ascii="Times New Roman" w:hAnsi="Times New Roman" w:cs="Times New Roman"/>
          <w:sz w:val="24"/>
        </w:rPr>
        <w:t>...........................................................................................................1</w:t>
      </w:r>
    </w:p>
    <w:p>
      <w:pPr>
        <w:pStyle w:val="11"/>
        <w:tabs>
          <w:tab w:val="right" w:leader="dot" w:pos="9185"/>
        </w:tabs>
        <w:spacing w:line="360" w:lineRule="auto"/>
        <w:rPr>
          <w:rFonts w:ascii="Times New Roman" w:hAnsi="Times New Roman" w:eastAsia="宋体" w:cs="Times New Roman"/>
          <w:sz w:val="24"/>
        </w:rPr>
      </w:pPr>
      <w:r>
        <w:fldChar w:fldCharType="begin"/>
      </w:r>
      <w:r>
        <w:instrText xml:space="preserve"> HYPERLINK \l "_Toc10452" </w:instrText>
      </w:r>
      <w:r>
        <w:fldChar w:fldCharType="separate"/>
      </w:r>
      <w:r>
        <w:rPr>
          <w:rFonts w:hint="eastAsia" w:ascii="Times New Roman" w:hAnsi="Times New Roman" w:eastAsia="宋体" w:cs="Times New Roman"/>
          <w:sz w:val="24"/>
        </w:rPr>
        <w:t>3</w:t>
      </w:r>
      <w:r>
        <w:rPr>
          <w:rFonts w:ascii="Times New Roman" w:hAnsi="Times New Roman" w:eastAsia="宋体" w:cs="Times New Roman"/>
          <w:sz w:val="24"/>
        </w:rPr>
        <w:t>.</w:t>
      </w:r>
      <w:r>
        <w:rPr>
          <w:rFonts w:hint="eastAsia" w:ascii="Times New Roman" w:hAnsi="Times New Roman" w:eastAsia="宋体" w:cs="Times New Roman"/>
          <w:sz w:val="24"/>
        </w:rPr>
        <w:t>3</w:t>
      </w:r>
      <w:r>
        <w:rPr>
          <w:rFonts w:hint="eastAsia" w:asciiTheme="minorEastAsia" w:hAnsiTheme="minorEastAsia" w:cstheme="minorEastAsia"/>
          <w:sz w:val="24"/>
        </w:rPr>
        <w:t>数据</w:t>
      </w:r>
      <w:r>
        <w:rPr>
          <w:rFonts w:hint="eastAsia" w:asciiTheme="minorEastAsia" w:hAnsiTheme="minorEastAsia" w:cstheme="minorEastAsia"/>
          <w:sz w:val="24"/>
        </w:rPr>
        <w:fldChar w:fldCharType="end"/>
      </w:r>
      <w:r>
        <w:rPr>
          <w:rFonts w:asciiTheme="minorEastAsia" w:hAnsiTheme="minorEastAsia" w:cstheme="minorEastAsia"/>
          <w:sz w:val="24"/>
        </w:rPr>
        <w:t>库E-R模型分析及数据词典</w:t>
      </w:r>
      <w:r>
        <w:rPr>
          <w:rFonts w:hint="eastAsia" w:ascii="Times New Roman" w:hAnsi="Times New Roman" w:eastAsia="宋体" w:cs="Times New Roman"/>
          <w:sz w:val="24"/>
        </w:rPr>
        <w:t>...................................................................1</w:t>
      </w:r>
    </w:p>
    <w:p>
      <w:pPr>
        <w:ind w:firstLine="420"/>
      </w:pPr>
      <w:r>
        <w:rPr>
          <w:rFonts w:hint="eastAsia" w:ascii="Times New Roman" w:hAnsi="Times New Roman" w:eastAsia="宋体" w:cs="Times New Roman"/>
          <w:sz w:val="24"/>
        </w:rPr>
        <w:t>3.4 性能需求..........................................................................................................1</w:t>
      </w:r>
    </w:p>
    <w:p>
      <w:pPr>
        <w:spacing w:line="360" w:lineRule="auto"/>
        <w:ind w:left="420"/>
        <w:rPr>
          <w:rFonts w:asciiTheme="minorEastAsia" w:hAnsiTheme="minorEastAsia" w:cstheme="minorEastAsia"/>
          <w:sz w:val="24"/>
        </w:rPr>
      </w:pPr>
      <w:r>
        <w:rPr>
          <w:rFonts w:hint="eastAsia" w:ascii="Times New Roman" w:hAnsi="Times New Roman" w:cs="Times New Roman"/>
          <w:sz w:val="24"/>
        </w:rPr>
        <w:t>3.5</w:t>
      </w:r>
      <w:r>
        <w:rPr>
          <w:rFonts w:hint="eastAsia" w:asciiTheme="minorEastAsia" w:hAnsiTheme="minorEastAsia" w:cstheme="minorEastAsia"/>
          <w:sz w:val="24"/>
        </w:rPr>
        <w:t>可靠性和可用性需求</w:t>
      </w:r>
      <w:r>
        <w:rPr>
          <w:rFonts w:hint="eastAsia" w:ascii="Times New Roman" w:hAnsi="Times New Roman" w:cs="Times New Roman"/>
          <w:sz w:val="24"/>
        </w:rPr>
        <w:t>.......................................................................................1</w:t>
      </w:r>
    </w:p>
    <w:p>
      <w:pPr>
        <w:spacing w:line="360" w:lineRule="auto"/>
        <w:ind w:left="420"/>
        <w:rPr>
          <w:rFonts w:asciiTheme="minorEastAsia" w:hAnsiTheme="minorEastAsia" w:cstheme="minorEastAsia"/>
          <w:sz w:val="24"/>
        </w:rPr>
      </w:pPr>
      <w:r>
        <w:rPr>
          <w:rFonts w:hint="eastAsia" w:ascii="Times New Roman" w:hAnsi="Times New Roman" w:cs="Times New Roman"/>
          <w:sz w:val="24"/>
        </w:rPr>
        <w:t>3.6</w:t>
      </w:r>
      <w:r>
        <w:rPr>
          <w:rFonts w:hint="eastAsia" w:asciiTheme="minorEastAsia" w:hAnsiTheme="minorEastAsia" w:cstheme="minorEastAsia"/>
          <w:sz w:val="24"/>
        </w:rPr>
        <w:t>出错处理需求</w:t>
      </w:r>
      <w:r>
        <w:rPr>
          <w:rFonts w:hint="eastAsia" w:ascii="Times New Roman" w:hAnsi="Times New Roman" w:cs="Times New Roman"/>
          <w:sz w:val="24"/>
        </w:rPr>
        <w:t>...................................................................................................1</w:t>
      </w:r>
    </w:p>
    <w:p>
      <w:pPr>
        <w:spacing w:line="360" w:lineRule="auto"/>
        <w:ind w:left="420"/>
        <w:rPr>
          <w:rFonts w:asciiTheme="minorEastAsia" w:hAnsiTheme="minorEastAsia" w:cstheme="minorEastAsia"/>
          <w:sz w:val="24"/>
        </w:rPr>
      </w:pPr>
      <w:r>
        <w:rPr>
          <w:rFonts w:hint="eastAsia" w:ascii="Times New Roman" w:hAnsi="Times New Roman" w:cs="Times New Roman"/>
          <w:sz w:val="24"/>
        </w:rPr>
        <w:t>3.7</w:t>
      </w:r>
      <w:r>
        <w:rPr>
          <w:rFonts w:hint="eastAsia" w:asciiTheme="minorEastAsia" w:hAnsiTheme="minorEastAsia" w:cstheme="minorEastAsia"/>
          <w:sz w:val="24"/>
        </w:rPr>
        <w:t>接口需求</w:t>
      </w:r>
      <w:r>
        <w:rPr>
          <w:rFonts w:hint="eastAsia" w:ascii="Times New Roman" w:hAnsi="Times New Roman" w:cs="Times New Roman"/>
          <w:sz w:val="24"/>
        </w:rPr>
        <w:t>...........................................................................................................1</w:t>
      </w:r>
    </w:p>
    <w:p>
      <w:pPr>
        <w:spacing w:line="360" w:lineRule="auto"/>
        <w:ind w:left="420"/>
        <w:rPr>
          <w:rFonts w:asciiTheme="minorEastAsia" w:hAnsiTheme="minorEastAsia" w:cstheme="minorEastAsia"/>
          <w:sz w:val="24"/>
        </w:rPr>
      </w:pPr>
      <w:r>
        <w:rPr>
          <w:rFonts w:hint="eastAsia" w:ascii="Times New Roman" w:hAnsi="Times New Roman" w:cs="Times New Roman"/>
          <w:sz w:val="24"/>
        </w:rPr>
        <w:t>3.8</w:t>
      </w:r>
      <w:r>
        <w:rPr>
          <w:rFonts w:hint="eastAsia" w:asciiTheme="minorEastAsia" w:hAnsiTheme="minorEastAsia" w:cstheme="minorEastAsia"/>
          <w:sz w:val="24"/>
        </w:rPr>
        <w:t>约束</w:t>
      </w:r>
      <w:r>
        <w:rPr>
          <w:rFonts w:hint="eastAsia" w:ascii="Times New Roman" w:hAnsi="Times New Roman" w:cs="Times New Roman"/>
          <w:sz w:val="24"/>
        </w:rPr>
        <w:t>...................................................................................................................1</w:t>
      </w:r>
    </w:p>
    <w:p>
      <w:pPr>
        <w:spacing w:line="360" w:lineRule="auto"/>
        <w:ind w:left="420"/>
        <w:rPr>
          <w:rFonts w:asciiTheme="minorEastAsia" w:hAnsiTheme="minorEastAsia" w:cstheme="minorEastAsia"/>
          <w:sz w:val="24"/>
        </w:rPr>
      </w:pPr>
      <w:r>
        <w:rPr>
          <w:rFonts w:hint="eastAsia" w:ascii="Times New Roman" w:hAnsi="Times New Roman" w:cs="Times New Roman"/>
          <w:sz w:val="24"/>
        </w:rPr>
        <w:t>3.9</w:t>
      </w:r>
      <w:r>
        <w:rPr>
          <w:rFonts w:hint="eastAsia" w:asciiTheme="minorEastAsia" w:hAnsiTheme="minorEastAsia" w:cstheme="minorEastAsia"/>
          <w:sz w:val="24"/>
        </w:rPr>
        <w:t>将来可能提出的需求</w:t>
      </w:r>
      <w:r>
        <w:rPr>
          <w:rFonts w:hint="eastAsia" w:ascii="Times New Roman" w:hAnsi="Times New Roman" w:cs="Times New Roman"/>
          <w:sz w:val="24"/>
        </w:rPr>
        <w:t>.......................................................................................1</w:t>
      </w:r>
    </w:p>
    <w:p>
      <w:pPr>
        <w:spacing w:line="360" w:lineRule="auto"/>
        <w:rPr>
          <w:rFonts w:asciiTheme="minorEastAsia" w:hAnsiTheme="minorEastAsia" w:cstheme="minorEastAsia"/>
          <w:sz w:val="24"/>
        </w:rPr>
      </w:pPr>
      <w:r>
        <w:rPr>
          <w:rFonts w:hint="eastAsia" w:asciiTheme="minorEastAsia" w:hAnsiTheme="minorEastAsia" w:cstheme="minorEastAsia"/>
          <w:b/>
          <w:bCs/>
          <w:sz w:val="24"/>
        </w:rPr>
        <w:t>4 概要设计</w:t>
      </w:r>
      <w:r>
        <w:rPr>
          <w:rFonts w:hint="eastAsia" w:ascii="Times New Roman" w:hAnsi="Times New Roman" w:cs="Times New Roman"/>
          <w:sz w:val="24"/>
        </w:rPr>
        <w:t>....................................................................................................................1</w:t>
      </w:r>
    </w:p>
    <w:p>
      <w:pPr>
        <w:pStyle w:val="6"/>
        <w:tabs>
          <w:tab w:val="right" w:leader="dot" w:pos="9185"/>
        </w:tabs>
        <w:spacing w:line="360" w:lineRule="auto"/>
        <w:ind w:left="0" w:leftChars="0" w:firstLine="420"/>
        <w:rPr>
          <w:rFonts w:ascii="Times New Roman" w:hAnsi="Times New Roman" w:eastAsia="宋体" w:cs="Times New Roman"/>
          <w:sz w:val="24"/>
        </w:rPr>
      </w:pP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HYPERLINK \l _Toc30850 </w:instrText>
      </w:r>
      <w:r>
        <w:rPr>
          <w:rFonts w:ascii="Times New Roman" w:hAnsi="Times New Roman" w:eastAsia="宋体" w:cs="Times New Roman"/>
          <w:sz w:val="24"/>
        </w:rPr>
        <w:fldChar w:fldCharType="separate"/>
      </w:r>
      <w:r>
        <w:rPr>
          <w:rFonts w:hint="eastAsia" w:ascii="Times New Roman" w:hAnsi="Times New Roman" w:eastAsia="宋体" w:cs="Times New Roman"/>
          <w:bCs/>
          <w:sz w:val="24"/>
        </w:rPr>
        <w:t>4</w:t>
      </w:r>
      <w:r>
        <w:rPr>
          <w:rFonts w:ascii="Times New Roman" w:hAnsi="Times New Roman" w:eastAsia="宋体" w:cs="Times New Roman"/>
          <w:bCs/>
          <w:sz w:val="24"/>
        </w:rPr>
        <w:t xml:space="preserve">.1 </w:t>
      </w:r>
      <w:r>
        <w:rPr>
          <w:rFonts w:hint="eastAsia" w:ascii="Times New Roman" w:hAnsi="Times New Roman" w:eastAsia="宋体" w:cs="Times New Roman"/>
          <w:bCs/>
          <w:sz w:val="24"/>
        </w:rPr>
        <w:t>平台</w:t>
      </w:r>
      <w:r>
        <w:rPr>
          <w:rFonts w:ascii="Times New Roman" w:hAnsi="Times New Roman" w:eastAsia="宋体" w:cs="Times New Roman"/>
          <w:bCs/>
          <w:sz w:val="24"/>
        </w:rPr>
        <w:t>架构设计</w:t>
      </w:r>
      <w:r>
        <w:rPr>
          <w:rFonts w:ascii="Times New Roman" w:hAnsi="Times New Roman" w:eastAsia="宋体" w:cs="Times New Roman"/>
          <w:sz w:val="24"/>
        </w:rPr>
        <w:fldChar w:fldCharType="end"/>
      </w:r>
      <w:r>
        <w:rPr>
          <w:rFonts w:hint="eastAsia" w:ascii="Times New Roman" w:hAnsi="Times New Roman" w:eastAsia="宋体" w:cs="Times New Roman"/>
          <w:sz w:val="24"/>
        </w:rPr>
        <w:t>..................................................................................................1</w:t>
      </w:r>
    </w:p>
    <w:p>
      <w:pPr>
        <w:ind w:firstLine="420"/>
        <w:rPr>
          <w:rFonts w:ascii="Times New Roman" w:hAnsi="Times New Roman" w:eastAsia="宋体" w:cs="Times New Roman"/>
          <w:bCs/>
          <w:sz w:val="24"/>
        </w:rPr>
      </w:pPr>
      <w:r>
        <w:rPr>
          <w:rFonts w:hint="eastAsia" w:ascii="Times New Roman" w:hAnsi="Times New Roman" w:eastAsia="宋体" w:cs="Times New Roman"/>
          <w:bCs/>
          <w:sz w:val="24"/>
        </w:rPr>
        <w:t>4</w:t>
      </w:r>
      <w:r>
        <w:rPr>
          <w:rFonts w:ascii="Times New Roman" w:hAnsi="Times New Roman" w:eastAsia="宋体" w:cs="Times New Roman"/>
          <w:bCs/>
          <w:sz w:val="24"/>
        </w:rPr>
        <w:t>.</w:t>
      </w:r>
      <w:r>
        <w:rPr>
          <w:rFonts w:hint="eastAsia" w:ascii="Times New Roman" w:hAnsi="Times New Roman" w:eastAsia="宋体" w:cs="Times New Roman"/>
          <w:bCs/>
          <w:sz w:val="24"/>
        </w:rPr>
        <w:t>2平台</w:t>
      </w:r>
      <w:r>
        <w:rPr>
          <w:rFonts w:ascii="Times New Roman" w:hAnsi="Times New Roman" w:eastAsia="宋体" w:cs="Times New Roman"/>
          <w:bCs/>
          <w:sz w:val="24"/>
        </w:rPr>
        <w:t>功能模块设计</w:t>
      </w:r>
      <w:r>
        <w:rPr>
          <w:rFonts w:hint="eastAsia" w:ascii="Times New Roman" w:hAnsi="Times New Roman" w:eastAsia="宋体" w:cs="Times New Roman"/>
          <w:bCs/>
          <w:sz w:val="24"/>
        </w:rPr>
        <w:t>..........................................................................................1</w:t>
      </w:r>
    </w:p>
    <w:p>
      <w:pPr>
        <w:ind w:left="420" w:firstLine="420"/>
        <w:rPr>
          <w:rFonts w:ascii="Times New Roman" w:hAnsi="Times New Roman" w:eastAsia="宋体" w:cs="Times New Roman"/>
          <w:bCs/>
          <w:sz w:val="24"/>
        </w:rPr>
      </w:pPr>
      <w:r>
        <w:rPr>
          <w:rFonts w:hint="eastAsia" w:ascii="Times New Roman" w:hAnsi="Times New Roman" w:eastAsia="宋体" w:cs="Times New Roman"/>
          <w:bCs/>
          <w:sz w:val="24"/>
        </w:rPr>
        <w:t>4</w:t>
      </w:r>
      <w:r>
        <w:rPr>
          <w:rFonts w:ascii="Times New Roman" w:hAnsi="Times New Roman" w:eastAsia="宋体" w:cs="Times New Roman"/>
          <w:bCs/>
          <w:sz w:val="24"/>
        </w:rPr>
        <w:t>.</w:t>
      </w:r>
      <w:r>
        <w:rPr>
          <w:rFonts w:hint="eastAsia" w:ascii="Times New Roman" w:hAnsi="Times New Roman" w:eastAsia="宋体" w:cs="Times New Roman"/>
          <w:bCs/>
          <w:sz w:val="24"/>
        </w:rPr>
        <w:t>2.1总体</w:t>
      </w:r>
      <w:r>
        <w:rPr>
          <w:rFonts w:ascii="Times New Roman" w:hAnsi="Times New Roman" w:eastAsia="宋体" w:cs="Times New Roman"/>
          <w:bCs/>
          <w:sz w:val="24"/>
        </w:rPr>
        <w:t>功能</w:t>
      </w:r>
      <w:r>
        <w:rPr>
          <w:rFonts w:hint="eastAsia" w:ascii="Times New Roman" w:hAnsi="Times New Roman" w:eastAsia="宋体" w:cs="Times New Roman"/>
          <w:bCs/>
          <w:sz w:val="24"/>
        </w:rPr>
        <w:t>结构</w:t>
      </w:r>
      <w:r>
        <w:rPr>
          <w:rFonts w:ascii="Times New Roman" w:hAnsi="Times New Roman" w:eastAsia="宋体" w:cs="Times New Roman"/>
          <w:bCs/>
          <w:sz w:val="24"/>
        </w:rPr>
        <w:t>设计</w:t>
      </w:r>
      <w:r>
        <w:rPr>
          <w:rFonts w:hint="eastAsia" w:ascii="Times New Roman" w:hAnsi="Times New Roman" w:eastAsia="宋体" w:cs="Times New Roman"/>
          <w:bCs/>
          <w:sz w:val="24"/>
        </w:rPr>
        <w:t>................................................................................1</w:t>
      </w:r>
    </w:p>
    <w:p>
      <w:pPr>
        <w:ind w:left="420" w:firstLine="420"/>
        <w:rPr>
          <w:rFonts w:ascii="Times New Roman" w:hAnsi="Times New Roman" w:eastAsia="宋体" w:cs="Times New Roman"/>
          <w:bCs/>
          <w:sz w:val="24"/>
        </w:rPr>
      </w:pPr>
      <w:r>
        <w:rPr>
          <w:rFonts w:hint="eastAsia" w:ascii="Times New Roman" w:hAnsi="Times New Roman" w:eastAsia="宋体" w:cs="Times New Roman"/>
          <w:bCs/>
          <w:sz w:val="24"/>
        </w:rPr>
        <w:t>4</w:t>
      </w:r>
      <w:r>
        <w:rPr>
          <w:rFonts w:ascii="Times New Roman" w:hAnsi="Times New Roman" w:eastAsia="宋体" w:cs="Times New Roman"/>
          <w:bCs/>
          <w:sz w:val="24"/>
        </w:rPr>
        <w:t>.</w:t>
      </w:r>
      <w:r>
        <w:rPr>
          <w:rFonts w:hint="eastAsia" w:ascii="Times New Roman" w:hAnsi="Times New Roman" w:eastAsia="宋体" w:cs="Times New Roman"/>
          <w:bCs/>
          <w:sz w:val="24"/>
        </w:rPr>
        <w:t>2.2学生用户</w:t>
      </w:r>
      <w:r>
        <w:rPr>
          <w:rFonts w:ascii="Times New Roman" w:hAnsi="Times New Roman" w:eastAsia="宋体" w:cs="Times New Roman"/>
          <w:bCs/>
          <w:sz w:val="24"/>
        </w:rPr>
        <w:t>功能设计</w:t>
      </w:r>
      <w:r>
        <w:rPr>
          <w:rFonts w:hint="eastAsia" w:ascii="Times New Roman" w:hAnsi="Times New Roman" w:eastAsia="宋体" w:cs="Times New Roman"/>
          <w:bCs/>
          <w:sz w:val="24"/>
        </w:rPr>
        <w:t>................................................................................1</w:t>
      </w:r>
    </w:p>
    <w:p>
      <w:pPr>
        <w:ind w:left="420" w:firstLine="420"/>
        <w:rPr>
          <w:rFonts w:ascii="Times New Roman" w:hAnsi="Times New Roman" w:eastAsia="宋体" w:cs="Times New Roman"/>
          <w:bCs/>
          <w:sz w:val="24"/>
        </w:rPr>
      </w:pPr>
      <w:r>
        <w:rPr>
          <w:rFonts w:hint="eastAsia" w:ascii="Times New Roman" w:hAnsi="Times New Roman" w:eastAsia="宋体" w:cs="Times New Roman"/>
          <w:bCs/>
          <w:sz w:val="24"/>
        </w:rPr>
        <w:t>4</w:t>
      </w:r>
      <w:r>
        <w:rPr>
          <w:rFonts w:ascii="Times New Roman" w:hAnsi="Times New Roman" w:eastAsia="宋体" w:cs="Times New Roman"/>
          <w:bCs/>
          <w:sz w:val="24"/>
        </w:rPr>
        <w:t>.</w:t>
      </w:r>
      <w:r>
        <w:rPr>
          <w:rFonts w:hint="eastAsia" w:ascii="Times New Roman" w:hAnsi="Times New Roman" w:eastAsia="宋体" w:cs="Times New Roman"/>
          <w:bCs/>
          <w:sz w:val="24"/>
        </w:rPr>
        <w:t>2.3教师用户</w:t>
      </w:r>
      <w:r>
        <w:rPr>
          <w:rFonts w:ascii="Times New Roman" w:hAnsi="Times New Roman" w:eastAsia="宋体" w:cs="Times New Roman"/>
          <w:bCs/>
          <w:sz w:val="24"/>
        </w:rPr>
        <w:t>功能设计</w:t>
      </w:r>
      <w:r>
        <w:rPr>
          <w:rFonts w:hint="eastAsia" w:ascii="Times New Roman" w:hAnsi="Times New Roman" w:eastAsia="宋体" w:cs="Times New Roman"/>
          <w:bCs/>
          <w:sz w:val="24"/>
        </w:rPr>
        <w:t>................................................................................1</w:t>
      </w:r>
    </w:p>
    <w:p>
      <w:pPr>
        <w:ind w:left="420" w:firstLine="420"/>
        <w:rPr>
          <w:rFonts w:ascii="Times New Roman" w:hAnsi="Times New Roman" w:eastAsia="宋体" w:cs="Times New Roman"/>
          <w:bCs/>
          <w:sz w:val="24"/>
        </w:rPr>
      </w:pPr>
      <w:r>
        <w:rPr>
          <w:rFonts w:hint="eastAsia" w:ascii="Times New Roman" w:hAnsi="Times New Roman" w:eastAsia="宋体" w:cs="Times New Roman"/>
          <w:bCs/>
          <w:sz w:val="24"/>
        </w:rPr>
        <w:t>4</w:t>
      </w:r>
      <w:r>
        <w:rPr>
          <w:rFonts w:ascii="Times New Roman" w:hAnsi="Times New Roman" w:eastAsia="宋体" w:cs="Times New Roman"/>
          <w:bCs/>
          <w:sz w:val="24"/>
        </w:rPr>
        <w:t>.</w:t>
      </w:r>
      <w:r>
        <w:rPr>
          <w:rFonts w:hint="eastAsia" w:ascii="Times New Roman" w:hAnsi="Times New Roman" w:eastAsia="宋体" w:cs="Times New Roman"/>
          <w:bCs/>
          <w:sz w:val="24"/>
        </w:rPr>
        <w:t>2.4管理员</w:t>
      </w:r>
      <w:r>
        <w:rPr>
          <w:rFonts w:ascii="Times New Roman" w:hAnsi="Times New Roman" w:eastAsia="宋体" w:cs="Times New Roman"/>
          <w:bCs/>
          <w:sz w:val="24"/>
        </w:rPr>
        <w:t>功能设计</w:t>
      </w:r>
      <w:r>
        <w:rPr>
          <w:rFonts w:hint="eastAsia" w:ascii="Times New Roman" w:hAnsi="Times New Roman" w:eastAsia="宋体" w:cs="Times New Roman"/>
          <w:bCs/>
          <w:sz w:val="24"/>
        </w:rPr>
        <w:t>....................................................................................1</w:t>
      </w:r>
    </w:p>
    <w:p>
      <w:pPr>
        <w:pStyle w:val="6"/>
        <w:tabs>
          <w:tab w:val="right" w:leader="dot" w:pos="9185"/>
        </w:tabs>
        <w:spacing w:line="360" w:lineRule="auto"/>
        <w:ind w:left="0" w:leftChars="0" w:firstLine="420"/>
        <w:rPr>
          <w:rFonts w:asciiTheme="minorEastAsia" w:hAnsiTheme="minorEastAsia" w:cstheme="minorEastAsia"/>
          <w:sz w:val="24"/>
        </w:rPr>
      </w:pPr>
      <w:r>
        <w:rPr>
          <w:rFonts w:hint="eastAsia" w:ascii="Times New Roman" w:hAnsi="Times New Roman" w:eastAsia="宋体" w:cs="Times New Roman"/>
          <w:bCs/>
          <w:sz w:val="24"/>
        </w:rPr>
        <w:t xml:space="preserve">4.3 </w:t>
      </w:r>
      <w:r>
        <w:rPr>
          <w:rFonts w:hint="eastAsia" w:asciiTheme="minorEastAsia" w:hAnsiTheme="minorEastAsia" w:cstheme="minorEastAsia"/>
          <w:sz w:val="24"/>
        </w:rPr>
        <w:t>数据库概要设计</w:t>
      </w:r>
      <w:r>
        <w:rPr>
          <w:rFonts w:hint="eastAsia" w:ascii="Times New Roman" w:hAnsi="Times New Roman" w:eastAsia="宋体" w:cs="Times New Roman"/>
          <w:bCs/>
          <w:sz w:val="24"/>
        </w:rPr>
        <w:t>..............................................................................................1</w:t>
      </w:r>
    </w:p>
    <w:p>
      <w:pPr>
        <w:spacing w:line="360" w:lineRule="auto"/>
        <w:rPr>
          <w:rFonts w:ascii="Times New Roman" w:hAnsi="Times New Roman" w:cs="Times New Roman"/>
          <w:sz w:val="24"/>
        </w:rPr>
      </w:pPr>
      <w:r>
        <w:rPr>
          <w:rFonts w:hint="eastAsia" w:asciiTheme="minorEastAsia" w:hAnsiTheme="minorEastAsia" w:cstheme="minorEastAsia"/>
          <w:b/>
          <w:bCs/>
          <w:sz w:val="24"/>
        </w:rPr>
        <w:t>5 详细设计</w:t>
      </w:r>
      <w:r>
        <w:rPr>
          <w:rFonts w:hint="eastAsia" w:ascii="Times New Roman" w:hAnsi="Times New Roman" w:cs="Times New Roman"/>
          <w:sz w:val="24"/>
        </w:rPr>
        <w:t>....................................................................................................................1</w:t>
      </w:r>
    </w:p>
    <w:p>
      <w:pPr>
        <w:pStyle w:val="11"/>
        <w:tabs>
          <w:tab w:val="right" w:leader="dot" w:pos="9185"/>
        </w:tabs>
        <w:spacing w:line="360" w:lineRule="auto"/>
        <w:rPr>
          <w:rFonts w:ascii="Times New Roman" w:hAnsi="Times New Roman" w:eastAsia="宋体" w:cs="Times New Roman"/>
          <w:sz w:val="24"/>
        </w:rPr>
      </w:pPr>
      <w:r>
        <w:fldChar w:fldCharType="begin"/>
      </w:r>
      <w:r>
        <w:instrText xml:space="preserve"> HYPERLINK \l "_Toc7005" </w:instrText>
      </w:r>
      <w:r>
        <w:fldChar w:fldCharType="separate"/>
      </w:r>
      <w:r>
        <w:rPr>
          <w:rFonts w:ascii="Times New Roman" w:hAnsi="Times New Roman" w:eastAsia="宋体" w:cs="Times New Roman"/>
          <w:bCs/>
          <w:sz w:val="24"/>
        </w:rPr>
        <w:t>5.1 系统主要类图设计</w:t>
      </w:r>
      <w:r>
        <w:rPr>
          <w:rFonts w:ascii="Times New Roman" w:hAnsi="Times New Roman" w:eastAsia="宋体" w:cs="Times New Roman"/>
          <w:bCs/>
          <w:sz w:val="24"/>
        </w:rPr>
        <w:fldChar w:fldCharType="end"/>
      </w:r>
      <w:r>
        <w:rPr>
          <w:rFonts w:hint="eastAsia" w:ascii="Times New Roman" w:hAnsi="Times New Roman" w:cs="Times New Roman"/>
          <w:sz w:val="24"/>
        </w:rPr>
        <w:t>..........................................................................................1</w:t>
      </w:r>
    </w:p>
    <w:p>
      <w:pPr>
        <w:pStyle w:val="11"/>
        <w:tabs>
          <w:tab w:val="right" w:leader="dot" w:pos="9185"/>
        </w:tabs>
        <w:spacing w:line="360" w:lineRule="auto"/>
        <w:rPr>
          <w:rFonts w:ascii="Times New Roman" w:hAnsi="Times New Roman" w:eastAsia="宋体" w:cs="Times New Roman"/>
          <w:sz w:val="24"/>
        </w:rPr>
      </w:pPr>
      <w:r>
        <w:fldChar w:fldCharType="begin"/>
      </w:r>
      <w:r>
        <w:instrText xml:space="preserve"> HYPERLINK \l "_Toc16067" </w:instrText>
      </w:r>
      <w:r>
        <w:fldChar w:fldCharType="separate"/>
      </w:r>
      <w:r>
        <w:rPr>
          <w:rFonts w:ascii="Times New Roman" w:hAnsi="Times New Roman" w:eastAsia="宋体" w:cs="Times New Roman"/>
          <w:bCs/>
          <w:sz w:val="24"/>
        </w:rPr>
        <w:t>5.2 系统界面设计</w:t>
      </w:r>
      <w:r>
        <w:rPr>
          <w:rFonts w:ascii="Times New Roman" w:hAnsi="Times New Roman" w:eastAsia="宋体" w:cs="Times New Roman"/>
          <w:bCs/>
          <w:sz w:val="24"/>
        </w:rPr>
        <w:fldChar w:fldCharType="end"/>
      </w:r>
      <w:r>
        <w:rPr>
          <w:rFonts w:hint="eastAsia" w:ascii="Times New Roman" w:hAnsi="Times New Roman" w:cs="Times New Roman"/>
          <w:sz w:val="24"/>
        </w:rPr>
        <w:t>..................................................................................................1</w:t>
      </w:r>
    </w:p>
    <w:p>
      <w:pPr>
        <w:pStyle w:val="6"/>
        <w:tabs>
          <w:tab w:val="right" w:leader="dot" w:pos="9185"/>
        </w:tabs>
        <w:spacing w:line="360" w:lineRule="auto"/>
        <w:rPr>
          <w:rFonts w:ascii="Times New Roman" w:hAnsi="Times New Roman" w:eastAsia="宋体" w:cs="Times New Roman"/>
          <w:sz w:val="24"/>
        </w:rPr>
      </w:pPr>
      <w:r>
        <w:fldChar w:fldCharType="begin"/>
      </w:r>
      <w:r>
        <w:instrText xml:space="preserve"> HYPERLINK \l "_Toc19487" </w:instrText>
      </w:r>
      <w:r>
        <w:fldChar w:fldCharType="separate"/>
      </w:r>
      <w:r>
        <w:rPr>
          <w:rFonts w:ascii="Times New Roman" w:hAnsi="Times New Roman" w:eastAsia="宋体" w:cs="Times New Roman"/>
          <w:bCs/>
          <w:sz w:val="24"/>
        </w:rPr>
        <w:t xml:space="preserve">5.2.1 </w:t>
      </w:r>
      <w:r>
        <w:rPr>
          <w:rFonts w:hint="eastAsia" w:ascii="Times New Roman" w:hAnsi="Times New Roman" w:eastAsia="宋体" w:cs="Times New Roman"/>
          <w:bCs/>
          <w:sz w:val="24"/>
        </w:rPr>
        <w:t>学生</w:t>
      </w:r>
      <w:r>
        <w:rPr>
          <w:rFonts w:ascii="Times New Roman" w:hAnsi="Times New Roman" w:eastAsia="宋体" w:cs="Times New Roman"/>
          <w:bCs/>
          <w:sz w:val="24"/>
        </w:rPr>
        <w:t>用户操作界面设计</w:t>
      </w:r>
      <w:r>
        <w:rPr>
          <w:rFonts w:ascii="Times New Roman" w:hAnsi="Times New Roman" w:eastAsia="宋体" w:cs="Times New Roman"/>
          <w:bCs/>
          <w:sz w:val="24"/>
        </w:rPr>
        <w:fldChar w:fldCharType="end"/>
      </w:r>
      <w:r>
        <w:rPr>
          <w:rFonts w:hint="eastAsia" w:ascii="Times New Roman" w:hAnsi="Times New Roman" w:cs="Times New Roman"/>
          <w:sz w:val="24"/>
        </w:rPr>
        <w:t>........................................................................1</w:t>
      </w:r>
    </w:p>
    <w:p>
      <w:pPr>
        <w:pStyle w:val="6"/>
        <w:tabs>
          <w:tab w:val="right" w:leader="dot" w:pos="9185"/>
        </w:tabs>
        <w:spacing w:line="360" w:lineRule="auto"/>
        <w:rPr>
          <w:rFonts w:ascii="Times New Roman" w:hAnsi="Times New Roman" w:eastAsia="宋体" w:cs="Times New Roman"/>
          <w:sz w:val="24"/>
        </w:rPr>
      </w:pPr>
      <w:r>
        <w:fldChar w:fldCharType="begin"/>
      </w:r>
      <w:r>
        <w:instrText xml:space="preserve"> HYPERLINK \l "_Toc30680" </w:instrText>
      </w:r>
      <w:r>
        <w:fldChar w:fldCharType="separate"/>
      </w:r>
      <w:r>
        <w:rPr>
          <w:rFonts w:ascii="Times New Roman" w:hAnsi="Times New Roman" w:eastAsia="宋体" w:cs="Times New Roman"/>
          <w:bCs/>
          <w:sz w:val="24"/>
        </w:rPr>
        <w:t xml:space="preserve">5.2.2 </w:t>
      </w:r>
      <w:r>
        <w:rPr>
          <w:rFonts w:hint="eastAsia" w:ascii="Times New Roman" w:hAnsi="Times New Roman" w:eastAsia="宋体" w:cs="Times New Roman"/>
          <w:bCs/>
          <w:sz w:val="24"/>
        </w:rPr>
        <w:t>教师用户</w:t>
      </w:r>
      <w:r>
        <w:rPr>
          <w:rFonts w:ascii="Times New Roman" w:hAnsi="Times New Roman" w:eastAsia="宋体" w:cs="Times New Roman"/>
          <w:bCs/>
          <w:sz w:val="24"/>
        </w:rPr>
        <w:t>操作界面设计</w:t>
      </w:r>
      <w:r>
        <w:rPr>
          <w:rFonts w:ascii="Times New Roman" w:hAnsi="Times New Roman" w:eastAsia="宋体" w:cs="Times New Roman"/>
          <w:bCs/>
          <w:sz w:val="24"/>
        </w:rPr>
        <w:fldChar w:fldCharType="end"/>
      </w:r>
      <w:r>
        <w:rPr>
          <w:rFonts w:hint="eastAsia" w:ascii="Times New Roman" w:hAnsi="Times New Roman" w:cs="Times New Roman"/>
          <w:sz w:val="24"/>
        </w:rPr>
        <w:t>........................................................................1</w:t>
      </w:r>
    </w:p>
    <w:p>
      <w:pPr>
        <w:pStyle w:val="6"/>
        <w:tabs>
          <w:tab w:val="right" w:leader="dot" w:pos="9185"/>
        </w:tabs>
        <w:spacing w:line="360" w:lineRule="auto"/>
        <w:rPr>
          <w:rFonts w:ascii="Times New Roman" w:hAnsi="Times New Roman" w:eastAsia="宋体" w:cs="Times New Roman"/>
          <w:sz w:val="24"/>
        </w:rPr>
      </w:pPr>
      <w:r>
        <w:fldChar w:fldCharType="begin"/>
      </w:r>
      <w:r>
        <w:instrText xml:space="preserve"> HYPERLINK \l "_Toc2551" </w:instrText>
      </w:r>
      <w:r>
        <w:fldChar w:fldCharType="separate"/>
      </w:r>
      <w:r>
        <w:rPr>
          <w:rFonts w:ascii="Times New Roman" w:hAnsi="Times New Roman" w:eastAsia="宋体" w:cs="Times New Roman"/>
          <w:bCs/>
          <w:sz w:val="24"/>
        </w:rPr>
        <w:t>5.2.3 管理员操作</w:t>
      </w:r>
      <w:r>
        <w:rPr>
          <w:rFonts w:hint="eastAsia" w:ascii="Times New Roman" w:hAnsi="Times New Roman" w:eastAsia="宋体" w:cs="Times New Roman"/>
          <w:bCs/>
          <w:sz w:val="24"/>
        </w:rPr>
        <w:t>界面</w:t>
      </w:r>
      <w:r>
        <w:rPr>
          <w:rFonts w:ascii="Times New Roman" w:hAnsi="Times New Roman" w:eastAsia="宋体" w:cs="Times New Roman"/>
          <w:bCs/>
          <w:sz w:val="24"/>
        </w:rPr>
        <w:t>设计</w:t>
      </w:r>
      <w:r>
        <w:rPr>
          <w:rFonts w:ascii="Times New Roman" w:hAnsi="Times New Roman" w:eastAsia="宋体" w:cs="Times New Roman"/>
          <w:bCs/>
          <w:sz w:val="24"/>
        </w:rPr>
        <w:fldChar w:fldCharType="end"/>
      </w:r>
      <w:r>
        <w:rPr>
          <w:rFonts w:hint="eastAsia" w:ascii="Times New Roman" w:hAnsi="Times New Roman" w:cs="Times New Roman"/>
          <w:sz w:val="24"/>
        </w:rPr>
        <w:t>............................................................................1</w:t>
      </w:r>
    </w:p>
    <w:p>
      <w:pPr>
        <w:pStyle w:val="11"/>
        <w:tabs>
          <w:tab w:val="right" w:leader="dot" w:pos="9185"/>
        </w:tabs>
        <w:spacing w:line="360" w:lineRule="auto"/>
        <w:rPr>
          <w:rFonts w:ascii="Times New Roman" w:hAnsi="Times New Roman" w:eastAsia="宋体" w:cs="Times New Roman"/>
          <w:sz w:val="24"/>
        </w:rPr>
      </w:pPr>
      <w:r>
        <w:fldChar w:fldCharType="begin"/>
      </w:r>
      <w:r>
        <w:instrText xml:space="preserve"> HYPERLINK \l "_Toc8616" </w:instrText>
      </w:r>
      <w:r>
        <w:fldChar w:fldCharType="separate"/>
      </w:r>
      <w:r>
        <w:rPr>
          <w:rFonts w:ascii="Times New Roman" w:hAnsi="Times New Roman" w:eastAsia="宋体" w:cs="Times New Roman"/>
          <w:bCs/>
          <w:sz w:val="24"/>
        </w:rPr>
        <w:t>5.3 主要模块详细设计及实现</w:t>
      </w:r>
      <w:r>
        <w:rPr>
          <w:rFonts w:ascii="Times New Roman" w:hAnsi="Times New Roman" w:eastAsia="宋体" w:cs="Times New Roman"/>
          <w:bCs/>
          <w:sz w:val="24"/>
        </w:rPr>
        <w:fldChar w:fldCharType="end"/>
      </w:r>
      <w:r>
        <w:rPr>
          <w:rFonts w:hint="eastAsia" w:ascii="Times New Roman" w:hAnsi="Times New Roman" w:cs="Times New Roman"/>
          <w:sz w:val="24"/>
        </w:rPr>
        <w:t>..............................................................................1</w:t>
      </w:r>
    </w:p>
    <w:p>
      <w:pPr>
        <w:pStyle w:val="6"/>
        <w:tabs>
          <w:tab w:val="right" w:leader="dot" w:pos="9185"/>
        </w:tabs>
        <w:spacing w:line="360" w:lineRule="auto"/>
        <w:rPr>
          <w:rFonts w:ascii="Times New Roman" w:hAnsi="Times New Roman" w:eastAsia="宋体" w:cs="Times New Roman"/>
          <w:sz w:val="24"/>
        </w:rPr>
      </w:pPr>
      <w:r>
        <w:fldChar w:fldCharType="begin"/>
      </w:r>
      <w:r>
        <w:instrText xml:space="preserve"> HYPERLINK \l "_Toc1687" </w:instrText>
      </w:r>
      <w:r>
        <w:fldChar w:fldCharType="separate"/>
      </w:r>
      <w:r>
        <w:rPr>
          <w:rFonts w:ascii="Times New Roman" w:hAnsi="Times New Roman" w:eastAsia="宋体" w:cs="Times New Roman"/>
          <w:bCs/>
          <w:sz w:val="24"/>
        </w:rPr>
        <w:t>5.3.1 用户登录模块详细设计</w:t>
      </w:r>
      <w:r>
        <w:rPr>
          <w:rFonts w:ascii="Times New Roman" w:hAnsi="Times New Roman" w:eastAsia="宋体" w:cs="Times New Roman"/>
          <w:bCs/>
          <w:sz w:val="24"/>
        </w:rPr>
        <w:fldChar w:fldCharType="end"/>
      </w:r>
      <w:r>
        <w:rPr>
          <w:rFonts w:hint="eastAsia" w:ascii="Times New Roman" w:hAnsi="Times New Roman" w:cs="Times New Roman"/>
          <w:sz w:val="24"/>
        </w:rPr>
        <w:t>........................................................................1</w:t>
      </w:r>
    </w:p>
    <w:p>
      <w:pPr>
        <w:spacing w:line="360" w:lineRule="auto"/>
        <w:ind w:left="420" w:firstLine="420"/>
        <w:rPr>
          <w:rFonts w:ascii="Times New Roman" w:hAnsi="Times New Roman" w:eastAsia="宋体" w:cs="Times New Roman"/>
          <w:sz w:val="24"/>
        </w:rPr>
      </w:pPr>
      <w:r>
        <w:fldChar w:fldCharType="begin"/>
      </w:r>
      <w:r>
        <w:instrText xml:space="preserve"> HYPERLINK \l "_Toc19644" </w:instrText>
      </w:r>
      <w:r>
        <w:fldChar w:fldCharType="separate"/>
      </w:r>
      <w:r>
        <w:rPr>
          <w:rFonts w:ascii="Times New Roman" w:hAnsi="Times New Roman" w:eastAsia="宋体" w:cs="Times New Roman"/>
          <w:bCs/>
          <w:sz w:val="24"/>
        </w:rPr>
        <w:t>5.3.</w:t>
      </w:r>
      <w:r>
        <w:rPr>
          <w:rFonts w:hint="eastAsia" w:ascii="Times New Roman" w:hAnsi="Times New Roman" w:eastAsia="宋体" w:cs="Times New Roman"/>
          <w:bCs/>
          <w:sz w:val="24"/>
        </w:rPr>
        <w:t>2项目创建</w:t>
      </w:r>
      <w:r>
        <w:rPr>
          <w:rFonts w:ascii="Times New Roman" w:hAnsi="Times New Roman" w:eastAsia="宋体" w:cs="Times New Roman"/>
          <w:bCs/>
          <w:sz w:val="24"/>
        </w:rPr>
        <w:t>模块详细设计</w:t>
      </w:r>
      <w:r>
        <w:rPr>
          <w:rFonts w:ascii="Times New Roman" w:hAnsi="Times New Roman" w:eastAsia="宋体" w:cs="Times New Roman"/>
          <w:bCs/>
          <w:sz w:val="24"/>
        </w:rPr>
        <w:fldChar w:fldCharType="end"/>
      </w:r>
      <w:r>
        <w:rPr>
          <w:rFonts w:hint="eastAsia" w:ascii="Times New Roman" w:hAnsi="Times New Roman" w:cs="Times New Roman"/>
          <w:sz w:val="24"/>
        </w:rPr>
        <w:t>........................................................................1</w:t>
      </w:r>
    </w:p>
    <w:p>
      <w:pPr>
        <w:spacing w:line="360" w:lineRule="auto"/>
        <w:ind w:left="420" w:firstLine="420"/>
        <w:rPr>
          <w:rFonts w:ascii="Times New Roman" w:hAnsi="Times New Roman" w:eastAsia="宋体" w:cs="Times New Roman"/>
          <w:sz w:val="24"/>
        </w:rPr>
      </w:pPr>
      <w:r>
        <w:fldChar w:fldCharType="begin"/>
      </w:r>
      <w:r>
        <w:instrText xml:space="preserve"> HYPERLINK \l "_Toc19644" </w:instrText>
      </w:r>
      <w:r>
        <w:fldChar w:fldCharType="separate"/>
      </w:r>
      <w:r>
        <w:rPr>
          <w:rFonts w:ascii="Times New Roman" w:hAnsi="Times New Roman" w:eastAsia="宋体" w:cs="Times New Roman"/>
          <w:bCs/>
          <w:sz w:val="24"/>
        </w:rPr>
        <w:t>5.3.</w:t>
      </w:r>
      <w:r>
        <w:rPr>
          <w:rFonts w:hint="eastAsia" w:ascii="Times New Roman" w:hAnsi="Times New Roman" w:eastAsia="宋体" w:cs="Times New Roman"/>
          <w:bCs/>
          <w:sz w:val="24"/>
        </w:rPr>
        <w:t>3项目审核</w:t>
      </w:r>
      <w:r>
        <w:rPr>
          <w:rFonts w:ascii="Times New Roman" w:hAnsi="Times New Roman" w:eastAsia="宋体" w:cs="Times New Roman"/>
          <w:bCs/>
          <w:sz w:val="24"/>
        </w:rPr>
        <w:t>模块详细设计</w:t>
      </w:r>
      <w:r>
        <w:rPr>
          <w:rFonts w:ascii="Times New Roman" w:hAnsi="Times New Roman" w:eastAsia="宋体" w:cs="Times New Roman"/>
          <w:bCs/>
          <w:sz w:val="24"/>
        </w:rPr>
        <w:fldChar w:fldCharType="end"/>
      </w:r>
      <w:r>
        <w:rPr>
          <w:rFonts w:hint="eastAsia" w:ascii="Times New Roman" w:hAnsi="Times New Roman" w:cs="Times New Roman"/>
          <w:sz w:val="24"/>
        </w:rPr>
        <w:t>........................................................................1</w:t>
      </w:r>
    </w:p>
    <w:p>
      <w:pPr>
        <w:spacing w:line="360" w:lineRule="auto"/>
        <w:ind w:left="420" w:firstLine="420"/>
        <w:rPr>
          <w:rFonts w:ascii="Times New Roman" w:hAnsi="Times New Roman" w:eastAsia="宋体" w:cs="Times New Roman"/>
          <w:sz w:val="24"/>
        </w:rPr>
      </w:pPr>
      <w:r>
        <w:fldChar w:fldCharType="begin"/>
      </w:r>
      <w:r>
        <w:instrText xml:space="preserve"> HYPERLINK \l "_Toc19644" </w:instrText>
      </w:r>
      <w:r>
        <w:fldChar w:fldCharType="separate"/>
      </w:r>
      <w:r>
        <w:rPr>
          <w:rFonts w:ascii="Times New Roman" w:hAnsi="Times New Roman" w:eastAsia="宋体" w:cs="Times New Roman"/>
          <w:bCs/>
          <w:sz w:val="24"/>
        </w:rPr>
        <w:t>5.3.</w:t>
      </w:r>
      <w:r>
        <w:rPr>
          <w:rFonts w:hint="eastAsia" w:ascii="Times New Roman" w:hAnsi="Times New Roman" w:eastAsia="宋体" w:cs="Times New Roman"/>
          <w:bCs/>
          <w:sz w:val="24"/>
        </w:rPr>
        <w:t>4更新项目状态</w:t>
      </w:r>
      <w:r>
        <w:rPr>
          <w:rFonts w:ascii="Times New Roman" w:hAnsi="Times New Roman" w:eastAsia="宋体" w:cs="Times New Roman"/>
          <w:bCs/>
          <w:sz w:val="24"/>
        </w:rPr>
        <w:t>模块详细设计</w:t>
      </w:r>
      <w:r>
        <w:rPr>
          <w:rFonts w:ascii="Times New Roman" w:hAnsi="Times New Roman" w:eastAsia="宋体" w:cs="Times New Roman"/>
          <w:bCs/>
          <w:sz w:val="24"/>
        </w:rPr>
        <w:fldChar w:fldCharType="end"/>
      </w:r>
      <w:r>
        <w:rPr>
          <w:rFonts w:hint="eastAsia" w:ascii="Times New Roman" w:hAnsi="Times New Roman" w:cs="Times New Roman"/>
          <w:sz w:val="24"/>
        </w:rPr>
        <w:t>................................................................1</w:t>
      </w:r>
    </w:p>
    <w:p>
      <w:pPr>
        <w:spacing w:line="360" w:lineRule="auto"/>
        <w:rPr>
          <w:rFonts w:asciiTheme="minorEastAsia" w:hAnsiTheme="minorEastAsia" w:cstheme="minorEastAsia"/>
          <w:sz w:val="24"/>
        </w:rPr>
      </w:pPr>
      <w:r>
        <w:rPr>
          <w:rFonts w:hint="eastAsia" w:asciiTheme="minorEastAsia" w:hAnsiTheme="minorEastAsia" w:cstheme="minorEastAsia"/>
          <w:b/>
          <w:bCs/>
          <w:sz w:val="24"/>
        </w:rPr>
        <w:t>6平台测试与部署.</w:t>
      </w:r>
      <w:r>
        <w:rPr>
          <w:rFonts w:hint="eastAsia" w:ascii="Times New Roman" w:hAnsi="Times New Roman" w:cs="Times New Roman"/>
          <w:sz w:val="24"/>
        </w:rPr>
        <w:t>......................................................................................................1</w:t>
      </w:r>
    </w:p>
    <w:p>
      <w:pPr>
        <w:pStyle w:val="11"/>
        <w:tabs>
          <w:tab w:val="right" w:leader="dot" w:pos="9185"/>
        </w:tabs>
        <w:spacing w:line="360" w:lineRule="auto"/>
        <w:rPr>
          <w:rFonts w:ascii="Times New Roman" w:hAnsi="Times New Roman" w:eastAsia="宋体" w:cs="Times New Roman"/>
          <w:sz w:val="24"/>
        </w:rPr>
      </w:pPr>
      <w:r>
        <w:fldChar w:fldCharType="begin"/>
      </w:r>
      <w:r>
        <w:instrText xml:space="preserve"> HYPERLINK \l "_Toc13775" </w:instrText>
      </w:r>
      <w:r>
        <w:fldChar w:fldCharType="separate"/>
      </w:r>
      <w:r>
        <w:rPr>
          <w:rFonts w:ascii="Times New Roman" w:hAnsi="Times New Roman" w:eastAsia="宋体" w:cs="Times New Roman"/>
          <w:bCs/>
          <w:sz w:val="24"/>
        </w:rPr>
        <w:t>6.1 测试范围</w:t>
      </w:r>
      <w:r>
        <w:rPr>
          <w:rFonts w:ascii="Times New Roman" w:hAnsi="Times New Roman" w:eastAsia="宋体" w:cs="Times New Roman"/>
          <w:bCs/>
          <w:sz w:val="24"/>
        </w:rPr>
        <w:fldChar w:fldCharType="end"/>
      </w:r>
      <w:r>
        <w:rPr>
          <w:rFonts w:hint="eastAsia" w:asciiTheme="minorEastAsia" w:hAnsiTheme="minorEastAsia" w:cstheme="minorEastAsia"/>
          <w:b/>
          <w:bCs/>
          <w:sz w:val="24"/>
        </w:rPr>
        <w:t>.</w:t>
      </w:r>
      <w:r>
        <w:rPr>
          <w:rFonts w:hint="eastAsia" w:ascii="Times New Roman" w:hAnsi="Times New Roman" w:cs="Times New Roman"/>
          <w:sz w:val="24"/>
        </w:rPr>
        <w:t>........................................................................................................1</w:t>
      </w:r>
    </w:p>
    <w:p>
      <w:pPr>
        <w:pStyle w:val="11"/>
        <w:tabs>
          <w:tab w:val="right" w:leader="dot" w:pos="9185"/>
        </w:tabs>
        <w:spacing w:line="360" w:lineRule="auto"/>
        <w:rPr>
          <w:rFonts w:ascii="Times New Roman" w:hAnsi="Times New Roman" w:eastAsia="宋体" w:cs="Times New Roman"/>
          <w:sz w:val="24"/>
        </w:rPr>
      </w:pPr>
      <w:r>
        <w:fldChar w:fldCharType="begin"/>
      </w:r>
      <w:r>
        <w:instrText xml:space="preserve"> HYPERLINK \l "_Toc18973" </w:instrText>
      </w:r>
      <w:r>
        <w:fldChar w:fldCharType="separate"/>
      </w:r>
      <w:r>
        <w:rPr>
          <w:rFonts w:ascii="Times New Roman" w:hAnsi="Times New Roman" w:eastAsia="宋体" w:cs="Times New Roman"/>
          <w:bCs/>
          <w:sz w:val="24"/>
        </w:rPr>
        <w:t>6.2 平台</w:t>
      </w:r>
      <w:r>
        <w:rPr>
          <w:rFonts w:hint="eastAsia" w:ascii="Times New Roman" w:hAnsi="Times New Roman" w:eastAsia="宋体" w:cs="Times New Roman"/>
          <w:bCs/>
          <w:sz w:val="24"/>
        </w:rPr>
        <w:t>主要</w:t>
      </w:r>
      <w:r>
        <w:rPr>
          <w:rFonts w:ascii="Times New Roman" w:hAnsi="Times New Roman" w:eastAsia="宋体" w:cs="Times New Roman"/>
          <w:bCs/>
          <w:sz w:val="24"/>
        </w:rPr>
        <w:t>功能测试</w:t>
      </w:r>
      <w:r>
        <w:rPr>
          <w:rFonts w:ascii="Times New Roman" w:hAnsi="Times New Roman" w:eastAsia="宋体" w:cs="Times New Roman"/>
          <w:bCs/>
          <w:sz w:val="24"/>
        </w:rPr>
        <w:fldChar w:fldCharType="end"/>
      </w:r>
      <w:r>
        <w:rPr>
          <w:rFonts w:hint="eastAsia" w:ascii="Times New Roman" w:hAnsi="Times New Roman" w:cs="Times New Roman"/>
          <w:sz w:val="24"/>
        </w:rPr>
        <w:t>..........................................................................................1</w:t>
      </w:r>
    </w:p>
    <w:p>
      <w:pPr>
        <w:pStyle w:val="6"/>
        <w:tabs>
          <w:tab w:val="right" w:leader="dot" w:pos="9185"/>
        </w:tabs>
        <w:spacing w:line="360" w:lineRule="auto"/>
        <w:rPr>
          <w:rFonts w:ascii="Times New Roman" w:hAnsi="Times New Roman" w:eastAsia="宋体" w:cs="Times New Roman"/>
          <w:sz w:val="24"/>
        </w:rPr>
      </w:pPr>
      <w:r>
        <w:fldChar w:fldCharType="begin"/>
      </w:r>
      <w:r>
        <w:instrText xml:space="preserve"> HYPERLINK \l "_Toc7253" </w:instrText>
      </w:r>
      <w:r>
        <w:fldChar w:fldCharType="separate"/>
      </w:r>
      <w:r>
        <w:rPr>
          <w:rFonts w:ascii="Times New Roman" w:hAnsi="Times New Roman" w:eastAsia="宋体" w:cs="Times New Roman"/>
          <w:bCs/>
          <w:sz w:val="24"/>
        </w:rPr>
        <w:t>6.2.1 注册功能测试</w:t>
      </w:r>
      <w:r>
        <w:rPr>
          <w:rFonts w:ascii="Times New Roman" w:hAnsi="Times New Roman" w:eastAsia="宋体" w:cs="Times New Roman"/>
          <w:bCs/>
          <w:sz w:val="24"/>
        </w:rPr>
        <w:fldChar w:fldCharType="end"/>
      </w:r>
      <w:r>
        <w:rPr>
          <w:rFonts w:hint="eastAsia" w:ascii="Times New Roman" w:hAnsi="Times New Roman" w:cs="Times New Roman"/>
          <w:sz w:val="24"/>
        </w:rPr>
        <w:t>........................................................................................1</w:t>
      </w:r>
    </w:p>
    <w:p>
      <w:pPr>
        <w:pStyle w:val="6"/>
        <w:tabs>
          <w:tab w:val="right" w:leader="dot" w:pos="9185"/>
        </w:tabs>
        <w:spacing w:line="360" w:lineRule="auto"/>
        <w:rPr>
          <w:rFonts w:ascii="Times New Roman" w:hAnsi="Times New Roman" w:eastAsia="宋体" w:cs="Times New Roman"/>
          <w:sz w:val="24"/>
        </w:rPr>
      </w:pPr>
      <w:r>
        <w:fldChar w:fldCharType="begin"/>
      </w:r>
      <w:r>
        <w:instrText xml:space="preserve"> HYPERLINK \l "_Toc29212" </w:instrText>
      </w:r>
      <w:r>
        <w:fldChar w:fldCharType="separate"/>
      </w:r>
      <w:r>
        <w:rPr>
          <w:rFonts w:ascii="Times New Roman" w:hAnsi="Times New Roman" w:eastAsia="宋体" w:cs="Times New Roman"/>
          <w:bCs/>
          <w:sz w:val="24"/>
        </w:rPr>
        <w:t xml:space="preserve">6.2.2 </w:t>
      </w:r>
      <w:r>
        <w:rPr>
          <w:rFonts w:hint="eastAsia" w:ascii="Times New Roman" w:hAnsi="Times New Roman" w:eastAsia="宋体" w:cs="Times New Roman"/>
          <w:bCs/>
          <w:sz w:val="24"/>
        </w:rPr>
        <w:t>项目创建</w:t>
      </w:r>
      <w:r>
        <w:rPr>
          <w:rFonts w:ascii="Times New Roman" w:hAnsi="Times New Roman" w:eastAsia="宋体" w:cs="Times New Roman"/>
          <w:bCs/>
          <w:sz w:val="24"/>
        </w:rPr>
        <w:t>功能测试</w:t>
      </w:r>
      <w:r>
        <w:rPr>
          <w:rFonts w:ascii="Times New Roman" w:hAnsi="Times New Roman" w:eastAsia="宋体" w:cs="Times New Roman"/>
          <w:bCs/>
          <w:sz w:val="24"/>
        </w:rPr>
        <w:fldChar w:fldCharType="end"/>
      </w:r>
      <w:r>
        <w:rPr>
          <w:rFonts w:hint="eastAsia" w:ascii="Times New Roman" w:hAnsi="Times New Roman" w:cs="Times New Roman"/>
          <w:sz w:val="24"/>
        </w:rPr>
        <w:t>................................................................................1</w:t>
      </w:r>
    </w:p>
    <w:p>
      <w:pPr>
        <w:pStyle w:val="6"/>
        <w:tabs>
          <w:tab w:val="right" w:leader="dot" w:pos="9185"/>
        </w:tabs>
        <w:spacing w:line="360" w:lineRule="auto"/>
        <w:rPr>
          <w:rFonts w:ascii="Times New Roman" w:hAnsi="Times New Roman" w:eastAsia="宋体" w:cs="Times New Roman"/>
          <w:sz w:val="24"/>
        </w:rPr>
      </w:pPr>
      <w:r>
        <w:fldChar w:fldCharType="begin"/>
      </w:r>
      <w:r>
        <w:instrText xml:space="preserve"> HYPERLINK \l "_Toc565" </w:instrText>
      </w:r>
      <w:r>
        <w:fldChar w:fldCharType="separate"/>
      </w:r>
      <w:r>
        <w:rPr>
          <w:rFonts w:ascii="Times New Roman" w:hAnsi="Times New Roman" w:eastAsia="宋体" w:cs="Times New Roman"/>
          <w:bCs/>
          <w:sz w:val="24"/>
        </w:rPr>
        <w:t xml:space="preserve">6.2.3 </w:t>
      </w:r>
      <w:r>
        <w:rPr>
          <w:rFonts w:hint="eastAsia" w:ascii="Times New Roman" w:hAnsi="Times New Roman" w:eastAsia="宋体" w:cs="Times New Roman"/>
          <w:bCs/>
          <w:sz w:val="24"/>
        </w:rPr>
        <w:t>项目审核</w:t>
      </w:r>
      <w:r>
        <w:rPr>
          <w:rFonts w:ascii="Times New Roman" w:hAnsi="Times New Roman" w:eastAsia="宋体" w:cs="Times New Roman"/>
          <w:bCs/>
          <w:sz w:val="24"/>
        </w:rPr>
        <w:t>功能测试</w:t>
      </w:r>
      <w:r>
        <w:rPr>
          <w:rFonts w:ascii="Times New Roman" w:hAnsi="Times New Roman" w:eastAsia="宋体" w:cs="Times New Roman"/>
          <w:bCs/>
          <w:sz w:val="24"/>
        </w:rPr>
        <w:fldChar w:fldCharType="end"/>
      </w:r>
      <w:r>
        <w:rPr>
          <w:rFonts w:hint="eastAsia" w:ascii="Times New Roman" w:hAnsi="Times New Roman" w:cs="Times New Roman"/>
          <w:sz w:val="24"/>
        </w:rPr>
        <w:t>................................................................................1</w:t>
      </w:r>
    </w:p>
    <w:p>
      <w:pPr>
        <w:pStyle w:val="6"/>
        <w:tabs>
          <w:tab w:val="right" w:leader="dot" w:pos="9185"/>
        </w:tabs>
        <w:spacing w:line="360" w:lineRule="auto"/>
        <w:rPr>
          <w:rFonts w:ascii="Times New Roman" w:hAnsi="Times New Roman" w:eastAsia="宋体" w:cs="Times New Roman"/>
          <w:sz w:val="24"/>
        </w:rPr>
      </w:pPr>
      <w:r>
        <w:fldChar w:fldCharType="begin"/>
      </w:r>
      <w:r>
        <w:instrText xml:space="preserve"> HYPERLINK \l "_Toc3212" </w:instrText>
      </w:r>
      <w:r>
        <w:fldChar w:fldCharType="separate"/>
      </w:r>
      <w:r>
        <w:rPr>
          <w:rFonts w:ascii="Times New Roman" w:hAnsi="Times New Roman" w:eastAsia="宋体" w:cs="Times New Roman"/>
          <w:bCs/>
          <w:sz w:val="24"/>
        </w:rPr>
        <w:t xml:space="preserve">6.2.4 </w:t>
      </w:r>
      <w:r>
        <w:rPr>
          <w:rFonts w:hint="eastAsia" w:ascii="Times New Roman" w:hAnsi="Times New Roman" w:eastAsia="宋体" w:cs="Times New Roman"/>
          <w:bCs/>
          <w:sz w:val="24"/>
        </w:rPr>
        <w:t>团队管理</w:t>
      </w:r>
      <w:r>
        <w:rPr>
          <w:rFonts w:ascii="Times New Roman" w:hAnsi="Times New Roman" w:eastAsia="宋体" w:cs="Times New Roman"/>
          <w:bCs/>
          <w:sz w:val="24"/>
        </w:rPr>
        <w:t>功能测试</w:t>
      </w:r>
      <w:r>
        <w:rPr>
          <w:rFonts w:ascii="Times New Roman" w:hAnsi="Times New Roman" w:eastAsia="宋体" w:cs="Times New Roman"/>
          <w:bCs/>
          <w:sz w:val="24"/>
        </w:rPr>
        <w:fldChar w:fldCharType="end"/>
      </w:r>
      <w:r>
        <w:rPr>
          <w:rFonts w:hint="eastAsia" w:ascii="Times New Roman" w:hAnsi="Times New Roman" w:cs="Times New Roman"/>
          <w:sz w:val="24"/>
        </w:rPr>
        <w:t>................................................................................1</w:t>
      </w:r>
    </w:p>
    <w:p>
      <w:pPr>
        <w:pStyle w:val="6"/>
        <w:tabs>
          <w:tab w:val="right" w:leader="dot" w:pos="9185"/>
        </w:tabs>
        <w:spacing w:line="360" w:lineRule="auto"/>
        <w:rPr>
          <w:rFonts w:ascii="Times New Roman" w:hAnsi="Times New Roman" w:eastAsia="宋体" w:cs="Times New Roman"/>
          <w:sz w:val="24"/>
        </w:rPr>
      </w:pPr>
      <w:r>
        <w:fldChar w:fldCharType="begin"/>
      </w:r>
      <w:r>
        <w:instrText xml:space="preserve"> HYPERLINK \l "_Toc12494" </w:instrText>
      </w:r>
      <w:r>
        <w:fldChar w:fldCharType="separate"/>
      </w:r>
      <w:r>
        <w:rPr>
          <w:rFonts w:ascii="Times New Roman" w:hAnsi="Times New Roman" w:eastAsia="宋体" w:cs="Times New Roman"/>
          <w:bCs/>
          <w:sz w:val="24"/>
        </w:rPr>
        <w:t>6.2.5 用户修改个人资料功能测试</w:t>
      </w:r>
      <w:r>
        <w:rPr>
          <w:rFonts w:ascii="Times New Roman" w:hAnsi="Times New Roman" w:eastAsia="宋体" w:cs="Times New Roman"/>
          <w:bCs/>
          <w:sz w:val="24"/>
        </w:rPr>
        <w:fldChar w:fldCharType="end"/>
      </w:r>
      <w:r>
        <w:rPr>
          <w:rFonts w:hint="eastAsia" w:ascii="Times New Roman" w:hAnsi="Times New Roman" w:cs="Times New Roman"/>
          <w:sz w:val="24"/>
        </w:rPr>
        <w:t>................................................................1</w:t>
      </w:r>
    </w:p>
    <w:p>
      <w:pPr>
        <w:spacing w:line="360" w:lineRule="auto"/>
        <w:ind w:firstLine="420"/>
        <w:rPr>
          <w:rFonts w:ascii="Times New Roman" w:hAnsi="Times New Roman" w:eastAsia="宋体" w:cs="Times New Roman"/>
          <w:sz w:val="24"/>
        </w:rPr>
      </w:pPr>
      <w:r>
        <w:fldChar w:fldCharType="begin"/>
      </w:r>
      <w:r>
        <w:instrText xml:space="preserve"> HYPERLINK \l "_Toc1861" </w:instrText>
      </w:r>
      <w:r>
        <w:fldChar w:fldCharType="separate"/>
      </w:r>
      <w:r>
        <w:rPr>
          <w:rFonts w:ascii="Times New Roman" w:hAnsi="Times New Roman" w:eastAsia="宋体" w:cs="Times New Roman"/>
          <w:bCs/>
          <w:sz w:val="24"/>
        </w:rPr>
        <w:t>6.3 平台性能测试</w:t>
      </w:r>
      <w:r>
        <w:rPr>
          <w:rFonts w:ascii="Times New Roman" w:hAnsi="Times New Roman" w:eastAsia="宋体" w:cs="Times New Roman"/>
          <w:bCs/>
          <w:sz w:val="24"/>
        </w:rPr>
        <w:fldChar w:fldCharType="end"/>
      </w:r>
      <w:r>
        <w:rPr>
          <w:rFonts w:hint="eastAsia" w:ascii="Times New Roman" w:hAnsi="Times New Roman" w:cs="Times New Roman"/>
          <w:sz w:val="24"/>
        </w:rPr>
        <w:t>..................................................................................................1</w:t>
      </w:r>
    </w:p>
    <w:p>
      <w:pPr>
        <w:spacing w:line="360" w:lineRule="auto"/>
        <w:rPr>
          <w:rFonts w:asciiTheme="minorEastAsia" w:hAnsiTheme="minorEastAsia" w:cstheme="minorEastAsia"/>
          <w:sz w:val="24"/>
        </w:rPr>
      </w:pPr>
      <w:r>
        <w:rPr>
          <w:rFonts w:hint="eastAsia" w:asciiTheme="minorEastAsia" w:hAnsiTheme="minorEastAsia" w:cstheme="minorEastAsia"/>
          <w:b/>
          <w:bCs/>
          <w:sz w:val="24"/>
        </w:rPr>
        <w:t>7 结束语</w:t>
      </w:r>
      <w:r>
        <w:rPr>
          <w:rFonts w:hint="eastAsia" w:ascii="Times New Roman" w:hAnsi="Times New Roman" w:cs="Times New Roman"/>
          <w:sz w:val="24"/>
        </w:rPr>
        <w:t>........................................................................................................................1</w:t>
      </w:r>
    </w:p>
    <w:p>
      <w:pPr>
        <w:spacing w:line="360" w:lineRule="auto"/>
        <w:rPr>
          <w:rFonts w:asciiTheme="minorEastAsia" w:hAnsiTheme="minorEastAsia" w:cstheme="minorEastAsia"/>
          <w:sz w:val="24"/>
        </w:rPr>
      </w:pPr>
      <w:r>
        <w:rPr>
          <w:rFonts w:hint="eastAsia" w:asciiTheme="minorEastAsia" w:hAnsiTheme="minorEastAsia" w:cstheme="minorEastAsia"/>
          <w:b/>
          <w:bCs/>
          <w:sz w:val="24"/>
        </w:rPr>
        <w:t>致谢</w:t>
      </w:r>
      <w:r>
        <w:rPr>
          <w:rFonts w:hint="eastAsia" w:ascii="Times New Roman" w:hAnsi="Times New Roman" w:cs="Times New Roman"/>
          <w:sz w:val="24"/>
        </w:rPr>
        <w:t>................................................................................................................................1</w:t>
      </w:r>
    </w:p>
    <w:p>
      <w:pPr>
        <w:spacing w:line="360" w:lineRule="auto"/>
        <w:rPr>
          <w:rFonts w:ascii="Times New Roman" w:hAnsi="Times New Roman" w:cs="Times New Roman"/>
        </w:rPr>
      </w:pPr>
      <w:r>
        <w:rPr>
          <w:rFonts w:hint="eastAsia" w:asciiTheme="minorEastAsia" w:hAnsiTheme="minorEastAsia" w:cstheme="minorEastAsia"/>
          <w:b/>
          <w:bCs/>
          <w:sz w:val="24"/>
        </w:rPr>
        <w:t>参考文献</w:t>
      </w:r>
      <w:bookmarkStart w:id="0" w:name="_Toc2117"/>
      <w:bookmarkStart w:id="1" w:name="_Toc2144"/>
      <w:bookmarkStart w:id="2" w:name="_Toc8840"/>
      <w:bookmarkStart w:id="3" w:name="_Toc452134239"/>
      <w:bookmarkStart w:id="4" w:name="_Toc3128"/>
      <w:bookmarkStart w:id="5" w:name="_Toc16965"/>
      <w:r>
        <w:rPr>
          <w:rFonts w:hint="eastAsia" w:ascii="Times New Roman" w:hAnsi="Times New Roman" w:cs="Times New Roman"/>
          <w:sz w:val="24"/>
        </w:rPr>
        <w:t>........................................................................................................................1</w:t>
      </w:r>
    </w:p>
    <w:p>
      <w:pPr>
        <w:pStyle w:val="22"/>
        <w:spacing w:beforeLines="50" w:afterLines="50"/>
        <w:outlineLvl w:val="0"/>
        <w:rPr>
          <w:rFonts w:ascii="Times New Roman" w:hAnsi="Times New Roman"/>
        </w:rPr>
      </w:pPr>
    </w:p>
    <w:p>
      <w:pPr>
        <w:pStyle w:val="22"/>
        <w:spacing w:beforeLines="50" w:afterLines="50"/>
        <w:outlineLvl w:val="0"/>
        <w:rPr>
          <w:rFonts w:ascii="Times New Roman" w:hAnsi="Times New Roman"/>
        </w:rPr>
      </w:pPr>
    </w:p>
    <w:p>
      <w:pPr>
        <w:pStyle w:val="22"/>
        <w:spacing w:beforeLines="50" w:afterLines="50"/>
        <w:outlineLvl w:val="0"/>
        <w:rPr>
          <w:rFonts w:ascii="Times New Roman" w:hAnsi="Times New Roman"/>
        </w:rPr>
      </w:pPr>
    </w:p>
    <w:p>
      <w:pPr>
        <w:pStyle w:val="22"/>
        <w:spacing w:beforeLines="50" w:afterLines="50"/>
        <w:outlineLvl w:val="0"/>
        <w:rPr>
          <w:rFonts w:ascii="Times New Roman" w:hAnsi="Times New Roman"/>
        </w:rPr>
      </w:pPr>
    </w:p>
    <w:p>
      <w:pPr>
        <w:pStyle w:val="22"/>
        <w:spacing w:beforeLines="50" w:afterLines="50"/>
        <w:outlineLvl w:val="0"/>
        <w:rPr>
          <w:rFonts w:ascii="Times New Roman" w:hAnsi="Times New Roman"/>
        </w:rPr>
      </w:pPr>
    </w:p>
    <w:p>
      <w:pPr>
        <w:pStyle w:val="22"/>
        <w:spacing w:beforeLines="50" w:afterLines="50"/>
        <w:outlineLvl w:val="0"/>
        <w:rPr>
          <w:rFonts w:ascii="Times New Roman" w:hAnsi="Times New Roman"/>
        </w:rPr>
      </w:pPr>
    </w:p>
    <w:p>
      <w:pPr>
        <w:pStyle w:val="22"/>
        <w:spacing w:beforeLines="50" w:afterLines="50"/>
        <w:jc w:val="both"/>
        <w:outlineLvl w:val="0"/>
        <w:rPr>
          <w:rFonts w:ascii="Times New Roman" w:hAnsi="Times New Roman"/>
        </w:rPr>
      </w:pPr>
    </w:p>
    <w:p>
      <w:pPr>
        <w:pStyle w:val="22"/>
        <w:spacing w:beforeLines="50" w:afterLines="50"/>
        <w:outlineLvl w:val="0"/>
        <w:rPr>
          <w:rFonts w:ascii="Times New Roman" w:hAnsi="Times New Roman"/>
        </w:rPr>
      </w:pPr>
      <w:bookmarkStart w:id="6" w:name="_Toc24299"/>
      <w:r>
        <w:rPr>
          <w:rFonts w:ascii="Times New Roman" w:hAnsi="Times New Roman"/>
        </w:rPr>
        <w:t>1 绪 论</w:t>
      </w:r>
      <w:bookmarkEnd w:id="0"/>
      <w:bookmarkEnd w:id="1"/>
      <w:bookmarkEnd w:id="2"/>
      <w:bookmarkEnd w:id="3"/>
      <w:bookmarkEnd w:id="4"/>
      <w:bookmarkEnd w:id="5"/>
      <w:bookmarkEnd w:id="6"/>
    </w:p>
    <w:p>
      <w:pPr>
        <w:pStyle w:val="22"/>
        <w:spacing w:beforeLines="100" w:afterLines="50"/>
        <w:outlineLvl w:val="1"/>
        <w:rPr>
          <w:rFonts w:ascii="Times New Roman" w:hAnsi="Times New Roman" w:eastAsia="宋体"/>
          <w:bCs/>
          <w:sz w:val="28"/>
          <w:szCs w:val="28"/>
        </w:rPr>
      </w:pPr>
      <w:bookmarkStart w:id="7" w:name="_Toc31784"/>
      <w:bookmarkStart w:id="8" w:name="_Toc14497"/>
      <w:bookmarkStart w:id="9" w:name="_Toc25579"/>
      <w:bookmarkStart w:id="10" w:name="_Toc7075"/>
      <w:bookmarkStart w:id="11" w:name="_Toc452134240"/>
      <w:bookmarkStart w:id="12" w:name="_Toc28011"/>
      <w:bookmarkStart w:id="13" w:name="_Toc27935"/>
      <w:bookmarkStart w:id="14" w:name="_Toc12859"/>
      <w:bookmarkStart w:id="15" w:name="_Toc14466"/>
      <w:bookmarkStart w:id="16" w:name="_Toc20198"/>
      <w:r>
        <w:rPr>
          <w:rFonts w:ascii="Times New Roman" w:hAnsi="Times New Roman" w:eastAsia="宋体"/>
          <w:bCs/>
          <w:sz w:val="28"/>
          <w:szCs w:val="28"/>
        </w:rPr>
        <w:t>1.1 选题背景</w:t>
      </w:r>
      <w:bookmarkEnd w:id="7"/>
      <w:bookmarkEnd w:id="8"/>
      <w:bookmarkEnd w:id="9"/>
      <w:bookmarkEnd w:id="10"/>
      <w:bookmarkEnd w:id="11"/>
      <w:bookmarkEnd w:id="12"/>
      <w:bookmarkEnd w:id="13"/>
      <w:bookmarkEnd w:id="14"/>
      <w:bookmarkEnd w:id="15"/>
      <w:bookmarkEnd w:id="16"/>
    </w:p>
    <w:p>
      <w:pPr>
        <w:spacing w:line="400" w:lineRule="exact"/>
        <w:ind w:firstLine="420"/>
        <w:rPr>
          <w:rFonts w:asciiTheme="minorEastAsia" w:hAnsiTheme="minorEastAsia" w:cstheme="minorEastAsia"/>
        </w:rPr>
      </w:pPr>
      <w:r>
        <w:rPr>
          <w:rFonts w:hint="eastAsia" w:asciiTheme="minorEastAsia" w:hAnsiTheme="minorEastAsia" w:cstheme="minorEastAsia"/>
        </w:rPr>
        <w:t>随着信息技术的飞速发展，软件已成为人们生活必不可少的一部分，软件产品的规模也越来越庞大，对软件项目实施有效的管理显得尤为重要。关于软件协同开发，也已经有很多成功的软件应用，但是大多数都是针对单个企业内部的软件项目开发需要，针对校园学生软件开发的专门定制化软件协同平台寥寥无几。现今，项目开发一直受到同学们的热捧，但是在校园软件开发过程中存在着种种的问题，通过建立基于项目管理流程的校园软件项目协同平台来为学生、老师服务，实现学生、教师的智力资源得到最大程度的共享，从而提高校园软件项目开发的效率。</w:t>
      </w:r>
    </w:p>
    <w:p>
      <w:pPr>
        <w:pStyle w:val="22"/>
        <w:spacing w:beforeLines="100" w:afterLines="50"/>
        <w:outlineLvl w:val="1"/>
        <w:rPr>
          <w:rFonts w:ascii="Times New Roman" w:hAnsi="Times New Roman" w:eastAsia="宋体"/>
          <w:bCs/>
          <w:sz w:val="28"/>
          <w:szCs w:val="28"/>
        </w:rPr>
      </w:pPr>
      <w:bookmarkStart w:id="17" w:name="_Toc31901"/>
      <w:bookmarkStart w:id="18" w:name="_Toc295575054"/>
      <w:bookmarkStart w:id="19" w:name="_Toc295575895"/>
      <w:bookmarkStart w:id="20" w:name="_Toc30329"/>
      <w:bookmarkStart w:id="21" w:name="_Toc294817094"/>
      <w:bookmarkStart w:id="22" w:name="_Toc452134241"/>
      <w:bookmarkStart w:id="23" w:name="_Toc294821610"/>
      <w:bookmarkStart w:id="24" w:name="_Toc8536"/>
      <w:bookmarkStart w:id="25" w:name="_Toc28223"/>
      <w:bookmarkStart w:id="26" w:name="_Toc31741"/>
      <w:bookmarkStart w:id="27" w:name="_Toc295421746"/>
      <w:bookmarkStart w:id="28" w:name="_Toc294816512"/>
      <w:bookmarkStart w:id="29" w:name="_Toc294816800"/>
      <w:bookmarkStart w:id="30" w:name="_Toc13034"/>
      <w:bookmarkStart w:id="31" w:name="_Toc294821735"/>
      <w:bookmarkStart w:id="32" w:name="_Toc31313"/>
      <w:bookmarkStart w:id="33" w:name="_Toc15405"/>
      <w:bookmarkStart w:id="34" w:name="_Toc11267"/>
      <w:r>
        <w:rPr>
          <w:rFonts w:ascii="Times New Roman" w:hAnsi="Times New Roman" w:eastAsia="宋体"/>
          <w:bCs/>
          <w:sz w:val="28"/>
          <w:szCs w:val="28"/>
        </w:rPr>
        <w:t xml:space="preserve">1.2 </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Pr>
          <w:rFonts w:hint="eastAsia" w:ascii="Times New Roman" w:hAnsi="Times New Roman" w:eastAsia="宋体"/>
          <w:bCs/>
          <w:sz w:val="28"/>
          <w:szCs w:val="28"/>
        </w:rPr>
        <w:t>国内外研究现状</w:t>
      </w:r>
      <w:bookmarkEnd w:id="34"/>
    </w:p>
    <w:p>
      <w:pPr>
        <w:spacing w:line="400" w:lineRule="exact"/>
        <w:ind w:firstLine="420"/>
        <w:rPr>
          <w:rFonts w:asciiTheme="minorEastAsia" w:hAnsiTheme="minorEastAsia" w:cstheme="minorEastAsia"/>
        </w:rPr>
      </w:pPr>
      <w:bookmarkStart w:id="35" w:name="_Toc32562"/>
      <w:bookmarkStart w:id="36" w:name="_Toc16054"/>
      <w:r>
        <w:rPr>
          <w:rFonts w:ascii="Times New Roman" w:hAnsi="Times New Roman" w:cs="Times New Roman"/>
          <w:position w:val="-4"/>
          <w:sz w:val="24"/>
        </w:rPr>
        <w:object>
          <v:shape id="_x0000_i1025" o:spt="75" type="#_x0000_t75" style="height:14.4pt;width:11.9pt;" o:ole="t" filled="f" o:preferrelative="t" stroked="f" coordsize="21600,21600">
            <v:path/>
            <v:fill on="f" focussize="0,0"/>
            <v:stroke on="f" joinstyle="miter"/>
            <v:imagedata r:id="rId6" o:title=""/>
            <o:lock v:ext="edit" aspectratio="t"/>
            <w10:wrap type="none"/>
            <w10:anchorlock/>
          </v:shape>
          <o:OLEObject Type="Embed" ProgID="Equation.3" ShapeID="_x0000_i1025" DrawAspect="Content" ObjectID="_1468075725" r:id="rId5">
            <o:LockedField>false</o:LockedField>
          </o:OLEObject>
        </w:object>
      </w:r>
      <w:r>
        <w:rPr>
          <w:rFonts w:hint="eastAsia" w:asciiTheme="minorEastAsia" w:hAnsiTheme="minorEastAsia" w:cstheme="minorEastAsia"/>
        </w:rPr>
        <w:t>网络与信息技术的飞速发展，彻底改变了人们的工作和生活方式，体力密集型生产逐渐被智力密集型生产所替代，知识与智力的共享将取代信息共享而成为信息社会的主流方向。</w:t>
      </w:r>
      <w:r>
        <w:rPr>
          <w:rFonts w:ascii="Times New Roman" w:hAnsi="Times New Roman" w:cs="Times New Roman"/>
          <w:position w:val="-4"/>
          <w:sz w:val="24"/>
        </w:rPr>
        <w:object>
          <v:shape id="_x0000_i1026" o:spt="75" type="#_x0000_t75" style="height:14.4pt;width:11.9pt;" o:ole="t" filled="f" o:preferrelative="t" stroked="f" coordsize="21600,21600">
            <v:path/>
            <v:fill on="f" focussize="0,0"/>
            <v:stroke on="f" joinstyle="miter"/>
            <v:imagedata r:id="rId8" o:title=""/>
            <o:lock v:ext="edit" aspectratio="t"/>
            <w10:wrap type="none"/>
            <w10:anchorlock/>
          </v:shape>
          <o:OLEObject Type="Embed" ProgID="Equation.3" ShapeID="_x0000_i1026" DrawAspect="Content" ObjectID="_1468075726" r:id="rId7">
            <o:LockedField>false</o:LockedField>
          </o:OLEObject>
        </w:object>
      </w:r>
      <w:r>
        <w:rPr>
          <w:rFonts w:hint="eastAsia" w:asciiTheme="minorEastAsia" w:hAnsiTheme="minorEastAsia" w:cstheme="minorEastAsia"/>
        </w:rPr>
        <w:t>通过建立基于互联网软件开发与质量保证平台，达到最大程度地共享智力资源和知识的目的。目前许多大型的软件公司搞地面联盟与开发协作。同时一些著名的大学与科研院也开展了基于网络上软件协作开发模式的理论研究，并建立基于Intent的网上协作联盟，政府也建立基于地理区域的软件园区，其最终目的在于加强分工协作，实现资源的有效配置与共享。</w:t>
      </w:r>
      <w:r>
        <w:rPr>
          <w:rFonts w:ascii="Times New Roman" w:hAnsi="Times New Roman" w:cs="Times New Roman"/>
          <w:position w:val="-4"/>
          <w:sz w:val="24"/>
        </w:rPr>
        <w:object>
          <v:shape id="_x0000_i1027" o:spt="75" type="#_x0000_t75" style="height:14.4pt;width:14.4pt;" o:ole="t" filled="f" o:preferrelative="t" stroked="f" coordsize="21600,21600">
            <v:path/>
            <v:fill on="f" focussize="0,0"/>
            <v:stroke on="f" joinstyle="miter"/>
            <v:imagedata r:id="rId10" o:title=""/>
            <o:lock v:ext="edit" aspectratio="t"/>
            <w10:wrap type="none"/>
            <w10:anchorlock/>
          </v:shape>
          <o:OLEObject Type="Embed" ProgID="Equation.3" ShapeID="_x0000_i1027" DrawAspect="Content" ObjectID="_1468075727" r:id="rId9">
            <o:LockedField>false</o:LockedField>
          </o:OLEObject>
        </w:object>
      </w:r>
      <w:r>
        <w:rPr>
          <w:rFonts w:hint="eastAsia" w:asciiTheme="minorEastAsia" w:hAnsiTheme="minorEastAsia" w:cstheme="minorEastAsia"/>
        </w:rPr>
        <w:t>这些做法一定程度的解决了分工协作与智力资源共享的目的；但由于缺乏必要的公共开发支持环境，智力资源共享依旧没有跨出物理地域的限制。而协作由于作者良莠不均的工程实施水平与开发过程的不可见性以及缺乏统一标准，而使得工程实施难以管理和控制、质量难以保证、人员无法实现异地协同工作。</w:t>
      </w:r>
      <w:bookmarkEnd w:id="35"/>
      <w:bookmarkEnd w:id="36"/>
    </w:p>
    <w:p>
      <w:pPr>
        <w:spacing w:line="400" w:lineRule="exact"/>
        <w:ind w:firstLine="420"/>
        <w:rPr>
          <w:rFonts w:asciiTheme="minorEastAsia" w:hAnsiTheme="minorEastAsia" w:cstheme="minorEastAsia"/>
        </w:rPr>
      </w:pPr>
      <w:r>
        <w:rPr>
          <w:rFonts w:hint="eastAsia" w:asciiTheme="minorEastAsia" w:hAnsiTheme="minorEastAsia" w:cstheme="minorEastAsia"/>
        </w:rPr>
        <w:t>电子商务的兴起改变了传统软件的生产方式</w:t>
      </w:r>
      <w:r>
        <w:rPr>
          <w:rFonts w:ascii="Times New Roman" w:hAnsi="Times New Roman" w:cs="Times New Roman"/>
          <w:position w:val="-4"/>
          <w:sz w:val="24"/>
        </w:rPr>
        <w:object>
          <v:shape id="_x0000_i1028" o:spt="75" type="#_x0000_t75" style="height:14.4pt;width:11.9pt;" o:ole="t" filled="f" o:preferrelative="t" stroked="f" coordsize="21600,21600">
            <v:path/>
            <v:fill on="f" focussize="0,0"/>
            <v:stroke on="f" joinstyle="miter"/>
            <v:imagedata r:id="rId12" o:title=""/>
            <o:lock v:ext="edit" aspectratio="t"/>
            <w10:wrap type="none"/>
            <w10:anchorlock/>
          </v:shape>
          <o:OLEObject Type="Embed" ProgID="Equation.3" ShapeID="_x0000_i1028" DrawAspect="Content" ObjectID="_1468075728" r:id="rId11">
            <o:LockedField>false</o:LockedField>
          </o:OLEObject>
        </w:object>
      </w:r>
      <w:r>
        <w:rPr>
          <w:rFonts w:hint="eastAsia" w:asciiTheme="minorEastAsia" w:hAnsiTheme="minorEastAsia" w:cstheme="minorEastAsia"/>
        </w:rPr>
        <w:t>，使得网上工程中心</w:t>
      </w:r>
      <w:ins w:id="1" w:author="admin" w:date="2017-06-02T15:29:00Z">
        <w:r>
          <w:rPr>
            <w:rFonts w:hint="eastAsia" w:asciiTheme="minorEastAsia" w:hAnsiTheme="minorEastAsia" w:cstheme="minorEastAsia"/>
          </w:rPr>
          <w:t>、</w:t>
        </w:r>
      </w:ins>
      <w:r>
        <w:rPr>
          <w:rFonts w:hint="eastAsia" w:asciiTheme="minorEastAsia" w:hAnsiTheme="minorEastAsia" w:cstheme="minorEastAsia"/>
        </w:rPr>
        <w:t>软件协作中心、软件外包开发中心以及虚拟软件园区等成为可能，人们不仅尝试着SOHO工作方式实现基于网络的异地协同工作，而且通过商务平台来有效的配置和重组全球智力资源，优化生产过程并提高协作效率。</w:t>
      </w:r>
      <w:r>
        <w:rPr>
          <w:rFonts w:ascii="Times New Roman" w:hAnsi="Times New Roman" w:cs="Times New Roman"/>
          <w:sz w:val="24"/>
        </w:rPr>
        <w:object>
          <v:shape id="_x0000_i1029" o:spt="75" type="#_x0000_t75" style="height:15.05pt;width:11.25pt;" o:ole="t" filled="f" o:preferrelative="t" stroked="f" coordsize="21600,21600">
            <v:path/>
            <v:fill on="f" focussize="0,0"/>
            <v:stroke on="f" joinstyle="miter"/>
            <v:imagedata r:id="rId14" o:title=""/>
            <o:lock v:ext="edit" aspectratio="t"/>
            <w10:wrap type="none"/>
            <w10:anchorlock/>
          </v:shape>
          <o:OLEObject Type="Embed" ProgID="Equation.3" ShapeID="_x0000_i1029" DrawAspect="Content" ObjectID="_1468075729" r:id="rId13">
            <o:LockedField>false</o:LockedField>
          </o:OLEObject>
        </w:object>
      </w:r>
      <w:r>
        <w:rPr>
          <w:rFonts w:hint="eastAsia" w:asciiTheme="minorEastAsia" w:hAnsiTheme="minorEastAsia" w:cstheme="minorEastAsia"/>
        </w:rPr>
        <w:t>基于开发支持网上工程的公共技术支撑环境，建立了电子化的虚拟软件园。</w:t>
      </w:r>
    </w:p>
    <w:p>
      <w:pPr>
        <w:spacing w:line="400" w:lineRule="exact"/>
        <w:ind w:firstLine="420"/>
        <w:rPr>
          <w:rFonts w:asciiTheme="minorEastAsia" w:hAnsiTheme="minorEastAsia" w:cstheme="minorEastAsia"/>
        </w:rPr>
      </w:pPr>
      <w:r>
        <w:rPr>
          <w:rFonts w:hint="eastAsia" w:asciiTheme="minorEastAsia" w:hAnsiTheme="minorEastAsia" w:cstheme="minorEastAsia"/>
        </w:rPr>
        <w:t>本文将通过建立基于项目管理流程的校园软件项目协同平台来为学生、老师服务，实现学生、教师的智力资源得到最大程度的共享，并达到有效的协同，从而提高校园软件项目开发的效率。</w:t>
      </w:r>
    </w:p>
    <w:p>
      <w:pPr>
        <w:spacing w:line="400" w:lineRule="exact"/>
        <w:ind w:firstLine="420"/>
        <w:rPr>
          <w:rFonts w:asciiTheme="minorEastAsia" w:hAnsiTheme="minorEastAsia" w:cstheme="minorEastAsia"/>
        </w:rPr>
      </w:pPr>
    </w:p>
    <w:p>
      <w:pPr>
        <w:spacing w:line="400" w:lineRule="exact"/>
        <w:ind w:firstLine="420"/>
        <w:rPr>
          <w:rFonts w:asciiTheme="minorEastAsia" w:hAnsiTheme="minorEastAsia" w:cstheme="minorEastAsia"/>
        </w:rPr>
      </w:pPr>
    </w:p>
    <w:p>
      <w:pPr>
        <w:spacing w:line="400" w:lineRule="exact"/>
        <w:ind w:firstLine="420"/>
        <w:rPr>
          <w:rFonts w:asciiTheme="minorEastAsia" w:hAnsiTheme="minorEastAsia" w:cstheme="minorEastAsia"/>
        </w:rPr>
      </w:pPr>
    </w:p>
    <w:p>
      <w:pPr>
        <w:pStyle w:val="22"/>
        <w:spacing w:beforeLines="100" w:afterLines="50"/>
        <w:outlineLvl w:val="1"/>
        <w:rPr>
          <w:rFonts w:ascii="Times New Roman" w:hAnsi="Times New Roman" w:eastAsia="宋体"/>
          <w:bCs/>
          <w:sz w:val="28"/>
          <w:szCs w:val="28"/>
        </w:rPr>
      </w:pPr>
      <w:bookmarkStart w:id="37" w:name="_Toc12562"/>
      <w:r>
        <w:rPr>
          <w:rFonts w:ascii="Times New Roman" w:hAnsi="Times New Roman" w:eastAsia="宋体"/>
          <w:bCs/>
          <w:sz w:val="28"/>
          <w:szCs w:val="28"/>
        </w:rPr>
        <w:t>1.</w:t>
      </w:r>
      <w:r>
        <w:rPr>
          <w:rFonts w:hint="eastAsia" w:ascii="Times New Roman" w:hAnsi="Times New Roman" w:eastAsia="宋体"/>
          <w:bCs/>
          <w:sz w:val="28"/>
          <w:szCs w:val="28"/>
        </w:rPr>
        <w:t>3</w:t>
      </w:r>
      <w:r>
        <w:rPr>
          <w:rFonts w:ascii="Times New Roman" w:hAnsi="Times New Roman" w:eastAsia="宋体"/>
          <w:bCs/>
          <w:sz w:val="28"/>
          <w:szCs w:val="28"/>
        </w:rPr>
        <w:t>选题意义</w:t>
      </w:r>
      <w:bookmarkEnd w:id="37"/>
    </w:p>
    <w:p>
      <w:pPr>
        <w:spacing w:line="400" w:lineRule="exact"/>
        <w:ind w:firstLine="420" w:firstLineChars="200"/>
        <w:rPr>
          <w:rFonts w:asciiTheme="minorEastAsia" w:hAnsiTheme="minorEastAsia" w:cstheme="minorEastAsia"/>
        </w:rPr>
      </w:pPr>
      <w:r>
        <w:rPr>
          <w:rFonts w:hint="eastAsia" w:asciiTheme="minorEastAsia" w:hAnsiTheme="minorEastAsia" w:cstheme="minorEastAsia"/>
        </w:rPr>
        <w:t xml:space="preserve"> 随着信息技术的飞速发展，软件已成为人们生活必不可少的一部分，软件开发从线下也逐渐的走向线上，软件项目线上协同开发对项目有效管理、协同的需求显得尤为重要。现今，项目开发一直受到同学们的热捧，但是在校园软件开发过程中存在着团队不好组建、找不到适合项目需求的指导老师、任务分配问题而耽误项目进度等种种问题，通过建立基于项目管理流程的校园软件项目协同平台来为学生、老师服务，可以提高校园软件项目开发的效率。</w:t>
      </w:r>
    </w:p>
    <w:p>
      <w:pPr>
        <w:spacing w:line="400" w:lineRule="exact"/>
        <w:ind w:firstLine="420" w:firstLineChars="200"/>
        <w:rPr>
          <w:rFonts w:asciiTheme="minorEastAsia" w:hAnsiTheme="minorEastAsia" w:cstheme="minorEastAsia"/>
        </w:rPr>
      </w:pPr>
      <w:r>
        <w:rPr>
          <w:rFonts w:hint="eastAsia" w:asciiTheme="minorEastAsia" w:hAnsiTheme="minorEastAsia" w:cstheme="minorEastAsia"/>
        </w:rPr>
        <w:t>基于项目管理流程的校园软件项目协同平台巧妙地解决了这一问题，基于项目管理流程的校园软件项目协同平台主要分为四大模块：项目动态、项目管理、团队管理、任务管理。其中项目动态中展示了该平台最近所有项目的动态目的在于有更多的学生和教师参与进来，项目管理中，学生具有发布项目，选择指导老师，项目申请学生可以修改项目信息，查看项目详细信息，删除未启动的项目的权限。教师具有查看自己指导项目的详细信息，初期和结题审核(打分与评价)、项目实时监控的权限。系统管理员可以在该平台进行管理全部项目信息。团队管理中，项目参与学生可以申请加入项目团队，项目发布学生可以查看自己项目团队的全部信息，以及可以剔除团队不合格人员、添加团队队员，审核加入项目的学生。任务管理中，系统管理员可以在该平台进行平台默认任务的设置，项目创建学生查看、提交平台默认任务，也可以自定义项目的生命周期、分配每一期自定义任务给团队其他队员完成、整合分配的任务，项目参与的学生可以查看自己的任务、提交自己任务从而达到学生和学生，学生和老师的协同开发项目的目的。</w:t>
      </w:r>
    </w:p>
    <w:p>
      <w:pPr>
        <w:pStyle w:val="22"/>
        <w:spacing w:beforeLines="100" w:afterLines="50"/>
        <w:outlineLvl w:val="1"/>
        <w:rPr>
          <w:rFonts w:ascii="Times New Roman" w:hAnsi="Times New Roman" w:eastAsia="宋体"/>
          <w:bCs/>
          <w:sz w:val="28"/>
          <w:szCs w:val="28"/>
        </w:rPr>
      </w:pPr>
      <w:bookmarkStart w:id="38" w:name="_Toc24091"/>
      <w:r>
        <w:rPr>
          <w:rFonts w:hint="eastAsia" w:ascii="Times New Roman" w:hAnsi="Times New Roman" w:eastAsia="宋体"/>
          <w:bCs/>
          <w:sz w:val="28"/>
          <w:szCs w:val="28"/>
        </w:rPr>
        <w:t xml:space="preserve">1.4 </w:t>
      </w:r>
      <w:r>
        <w:rPr>
          <w:rFonts w:ascii="Times New Roman" w:hAnsi="Times New Roman" w:eastAsia="宋体"/>
          <w:bCs/>
          <w:sz w:val="28"/>
          <w:szCs w:val="28"/>
        </w:rPr>
        <w:t>论文结构</w:t>
      </w:r>
      <w:bookmarkEnd w:id="38"/>
    </w:p>
    <w:p>
      <w:pPr>
        <w:spacing w:line="400" w:lineRule="exact"/>
        <w:ind w:firstLine="420" w:firstLineChars="200"/>
        <w:rPr>
          <w:rFonts w:asciiTheme="minorEastAsia" w:hAnsiTheme="minorEastAsia" w:cstheme="minorEastAsia"/>
        </w:rPr>
      </w:pPr>
      <w:r>
        <w:rPr>
          <w:rFonts w:asciiTheme="minorEastAsia" w:hAnsiTheme="minorEastAsia" w:cstheme="minorEastAsia"/>
        </w:rPr>
        <w:t>第一章：绪论，主要介绍选题背景</w:t>
      </w:r>
      <w:r>
        <w:rPr>
          <w:rFonts w:hint="eastAsia" w:asciiTheme="minorEastAsia" w:hAnsiTheme="minorEastAsia" w:cstheme="minorEastAsia"/>
        </w:rPr>
        <w:t>、国内外研究现状、</w:t>
      </w:r>
      <w:r>
        <w:rPr>
          <w:rFonts w:asciiTheme="minorEastAsia" w:hAnsiTheme="minorEastAsia" w:cstheme="minorEastAsia"/>
        </w:rPr>
        <w:t>选题意义。</w:t>
      </w:r>
    </w:p>
    <w:p>
      <w:pPr>
        <w:spacing w:line="400" w:lineRule="exact"/>
        <w:ind w:firstLine="420" w:firstLineChars="200"/>
        <w:rPr>
          <w:rFonts w:asciiTheme="minorEastAsia" w:hAnsiTheme="minorEastAsia" w:cstheme="minorEastAsia"/>
        </w:rPr>
      </w:pPr>
      <w:r>
        <w:rPr>
          <w:rFonts w:asciiTheme="minorEastAsia" w:hAnsiTheme="minorEastAsia" w:cstheme="minorEastAsia"/>
        </w:rPr>
        <w:t>第二章：</w:t>
      </w:r>
      <w:r>
        <w:rPr>
          <w:rFonts w:hint="eastAsia" w:asciiTheme="minorEastAsia" w:hAnsiTheme="minorEastAsia" w:cstheme="minorEastAsia"/>
        </w:rPr>
        <w:t>可行性分析，主要围绕操作、技术、经济三方面分析可行性</w:t>
      </w:r>
      <w:r>
        <w:rPr>
          <w:rFonts w:asciiTheme="minorEastAsia" w:hAnsiTheme="minorEastAsia" w:cstheme="minorEastAsia"/>
        </w:rPr>
        <w:t>。</w:t>
      </w:r>
    </w:p>
    <w:p>
      <w:pPr>
        <w:spacing w:line="400" w:lineRule="exact"/>
        <w:ind w:firstLine="420" w:firstLineChars="200"/>
        <w:rPr>
          <w:rFonts w:asciiTheme="minorEastAsia" w:hAnsiTheme="minorEastAsia" w:cstheme="minorEastAsia"/>
        </w:rPr>
      </w:pPr>
      <w:r>
        <w:rPr>
          <w:rFonts w:asciiTheme="minorEastAsia" w:hAnsiTheme="minorEastAsia" w:cstheme="minorEastAsia"/>
        </w:rPr>
        <w:t>第三章：需求分析，</w:t>
      </w:r>
      <w:r>
        <w:rPr>
          <w:rFonts w:hint="eastAsia" w:asciiTheme="minorEastAsia" w:hAnsiTheme="minorEastAsia" w:cstheme="minorEastAsia"/>
        </w:rPr>
        <w:t>理解需求</w:t>
      </w:r>
      <w:r>
        <w:rPr>
          <w:rFonts w:asciiTheme="minorEastAsia" w:hAnsiTheme="minorEastAsia" w:cstheme="minorEastAsia"/>
        </w:rPr>
        <w:t>，</w:t>
      </w:r>
      <w:r>
        <w:rPr>
          <w:rFonts w:hint="eastAsia" w:asciiTheme="minorEastAsia" w:hAnsiTheme="minorEastAsia" w:cstheme="minorEastAsia"/>
        </w:rPr>
        <w:t>将需求转化为功能并成文，完成分析报告</w:t>
      </w:r>
      <w:r>
        <w:rPr>
          <w:rFonts w:asciiTheme="minorEastAsia" w:hAnsiTheme="minorEastAsia" w:cstheme="minorEastAsia"/>
        </w:rPr>
        <w:t>。</w:t>
      </w:r>
    </w:p>
    <w:p>
      <w:pPr>
        <w:spacing w:line="400" w:lineRule="exact"/>
        <w:ind w:firstLine="420" w:firstLineChars="200"/>
        <w:rPr>
          <w:rFonts w:asciiTheme="minorEastAsia" w:hAnsiTheme="minorEastAsia" w:cstheme="minorEastAsia"/>
        </w:rPr>
      </w:pPr>
      <w:r>
        <w:rPr>
          <w:rFonts w:asciiTheme="minorEastAsia" w:hAnsiTheme="minorEastAsia" w:cstheme="minorEastAsia"/>
        </w:rPr>
        <w:t>第四章：</w:t>
      </w:r>
      <w:r>
        <w:rPr>
          <w:rFonts w:hint="eastAsia" w:asciiTheme="minorEastAsia" w:hAnsiTheme="minorEastAsia" w:cstheme="minorEastAsia"/>
        </w:rPr>
        <w:t>概要</w:t>
      </w:r>
      <w:r>
        <w:rPr>
          <w:rFonts w:asciiTheme="minorEastAsia" w:hAnsiTheme="minorEastAsia" w:cstheme="minorEastAsia"/>
        </w:rPr>
        <w:t>设计，</w:t>
      </w:r>
      <w:r>
        <w:rPr>
          <w:rFonts w:hint="eastAsia" w:asciiTheme="minorEastAsia" w:hAnsiTheme="minorEastAsia" w:cstheme="minorEastAsia"/>
        </w:rPr>
        <w:t>根据需求功能，建立功能模型，进而实现概要设计</w:t>
      </w:r>
      <w:r>
        <w:rPr>
          <w:rFonts w:asciiTheme="minorEastAsia" w:hAnsiTheme="minorEastAsia" w:cstheme="minorEastAsia"/>
        </w:rPr>
        <w:t>。</w:t>
      </w:r>
    </w:p>
    <w:p>
      <w:pPr>
        <w:spacing w:line="400" w:lineRule="exact"/>
        <w:ind w:firstLine="420" w:firstLineChars="200"/>
        <w:rPr>
          <w:rFonts w:asciiTheme="minorEastAsia" w:hAnsiTheme="minorEastAsia" w:cstheme="minorEastAsia"/>
        </w:rPr>
      </w:pPr>
      <w:r>
        <w:rPr>
          <w:rFonts w:asciiTheme="minorEastAsia" w:hAnsiTheme="minorEastAsia" w:cstheme="minorEastAsia"/>
        </w:rPr>
        <w:t>第五章：详细设计，</w:t>
      </w:r>
      <w:r>
        <w:rPr>
          <w:rFonts w:hint="eastAsia" w:asciiTheme="minorEastAsia" w:hAnsiTheme="minorEastAsia" w:cstheme="minorEastAsia"/>
        </w:rPr>
        <w:t>主要围绕平台的主要功能的具体实现展开。</w:t>
      </w:r>
    </w:p>
    <w:p>
      <w:pPr>
        <w:spacing w:line="400" w:lineRule="exact"/>
        <w:ind w:firstLine="420" w:firstLineChars="200"/>
        <w:rPr>
          <w:rFonts w:asciiTheme="minorEastAsia" w:hAnsiTheme="minorEastAsia" w:cstheme="minorEastAsia"/>
        </w:rPr>
      </w:pPr>
      <w:r>
        <w:rPr>
          <w:rFonts w:asciiTheme="minorEastAsia" w:hAnsiTheme="minorEastAsia" w:cstheme="minorEastAsia"/>
        </w:rPr>
        <w:t>第六章：</w:t>
      </w:r>
      <w:r>
        <w:rPr>
          <w:rFonts w:hint="eastAsia" w:asciiTheme="minorEastAsia" w:hAnsiTheme="minorEastAsia" w:cstheme="minorEastAsia"/>
        </w:rPr>
        <w:t>平台</w:t>
      </w:r>
      <w:r>
        <w:rPr>
          <w:rFonts w:asciiTheme="minorEastAsia" w:hAnsiTheme="minorEastAsia" w:cstheme="minorEastAsia"/>
        </w:rPr>
        <w:t>测试</w:t>
      </w:r>
      <w:r>
        <w:rPr>
          <w:rFonts w:hint="eastAsia" w:asciiTheme="minorEastAsia" w:hAnsiTheme="minorEastAsia" w:cstheme="minorEastAsia"/>
        </w:rPr>
        <w:t>与部署，编制测试用例，完成系统测试，描述系统部署环境以及项目的发布</w:t>
      </w:r>
      <w:r>
        <w:rPr>
          <w:rFonts w:asciiTheme="minorEastAsia" w:hAnsiTheme="minorEastAsia" w:cstheme="minorEastAsia"/>
        </w:rPr>
        <w:t>。</w:t>
      </w:r>
    </w:p>
    <w:p>
      <w:pPr>
        <w:spacing w:line="400" w:lineRule="exact"/>
        <w:ind w:firstLine="420" w:firstLineChars="200"/>
        <w:rPr>
          <w:rFonts w:asciiTheme="minorEastAsia" w:hAnsiTheme="minorEastAsia" w:cstheme="minorEastAsia"/>
        </w:rPr>
      </w:pPr>
      <w:r>
        <w:rPr>
          <w:rFonts w:asciiTheme="minorEastAsia" w:hAnsiTheme="minorEastAsia" w:cstheme="minorEastAsia"/>
        </w:rPr>
        <w:t>第七章：结束语。</w:t>
      </w:r>
    </w:p>
    <w:p>
      <w:pPr>
        <w:spacing w:line="400" w:lineRule="exact"/>
        <w:ind w:firstLine="420" w:firstLineChars="200"/>
        <w:rPr>
          <w:rFonts w:asciiTheme="minorEastAsia" w:hAnsiTheme="minorEastAsia" w:cstheme="minorEastAsia"/>
        </w:rPr>
      </w:pPr>
    </w:p>
    <w:p>
      <w:pPr>
        <w:spacing w:line="400" w:lineRule="exact"/>
        <w:ind w:firstLine="420" w:firstLineChars="200"/>
        <w:rPr>
          <w:rFonts w:asciiTheme="minorEastAsia" w:hAnsiTheme="minorEastAsia" w:cstheme="minorEastAsia"/>
        </w:rPr>
      </w:pPr>
    </w:p>
    <w:p>
      <w:pPr>
        <w:spacing w:line="400" w:lineRule="exact"/>
        <w:ind w:firstLine="420" w:firstLineChars="200"/>
        <w:rPr>
          <w:rFonts w:asciiTheme="minorEastAsia" w:hAnsiTheme="minorEastAsia" w:cstheme="minorEastAsia"/>
        </w:rPr>
      </w:pPr>
    </w:p>
    <w:p>
      <w:pPr>
        <w:spacing w:line="400" w:lineRule="exact"/>
        <w:ind w:firstLine="420" w:firstLineChars="200"/>
        <w:rPr>
          <w:rFonts w:asciiTheme="minorEastAsia" w:hAnsiTheme="minorEastAsia" w:cstheme="minorEastAsia"/>
        </w:rPr>
      </w:pPr>
    </w:p>
    <w:p>
      <w:pPr>
        <w:pStyle w:val="22"/>
        <w:spacing w:beforeLines="50" w:afterLines="50"/>
        <w:outlineLvl w:val="0"/>
        <w:rPr>
          <w:rFonts w:ascii="Times New Roman" w:hAnsi="Times New Roman"/>
        </w:rPr>
      </w:pPr>
      <w:bookmarkStart w:id="39" w:name="_Toc20411"/>
      <w:bookmarkStart w:id="40" w:name="_Toc18589"/>
      <w:bookmarkStart w:id="41" w:name="_Toc19400"/>
      <w:bookmarkStart w:id="42" w:name="_Toc452134244"/>
      <w:bookmarkStart w:id="43" w:name="_Toc9217"/>
      <w:bookmarkStart w:id="44" w:name="_Toc17383"/>
      <w:bookmarkStart w:id="45" w:name="_Toc19975"/>
      <w:bookmarkStart w:id="46" w:name="_Toc50"/>
      <w:r>
        <w:rPr>
          <w:rFonts w:ascii="Times New Roman" w:hAnsi="Times New Roman"/>
        </w:rPr>
        <w:t xml:space="preserve">2 </w:t>
      </w:r>
      <w:bookmarkEnd w:id="39"/>
      <w:bookmarkEnd w:id="40"/>
      <w:bookmarkEnd w:id="41"/>
      <w:bookmarkEnd w:id="42"/>
      <w:bookmarkEnd w:id="43"/>
      <w:bookmarkEnd w:id="44"/>
      <w:bookmarkEnd w:id="45"/>
      <w:r>
        <w:rPr>
          <w:rFonts w:hint="eastAsia" w:ascii="Times New Roman" w:hAnsi="Times New Roman"/>
        </w:rPr>
        <w:t>可行性分析</w:t>
      </w:r>
      <w:bookmarkEnd w:id="46"/>
    </w:p>
    <w:p>
      <w:pPr>
        <w:pStyle w:val="22"/>
        <w:spacing w:beforeLines="100" w:afterLines="50"/>
        <w:outlineLvl w:val="1"/>
        <w:rPr>
          <w:rFonts w:ascii="Times New Roman" w:hAnsi="Times New Roman" w:eastAsia="宋体"/>
          <w:bCs/>
          <w:sz w:val="28"/>
          <w:szCs w:val="28"/>
        </w:rPr>
      </w:pPr>
      <w:bookmarkStart w:id="47" w:name="_Toc2764"/>
      <w:r>
        <w:rPr>
          <w:rFonts w:ascii="Times New Roman" w:hAnsi="Times New Roman" w:eastAsia="宋体"/>
          <w:bCs/>
          <w:sz w:val="28"/>
          <w:szCs w:val="28"/>
        </w:rPr>
        <w:t>2.</w:t>
      </w:r>
      <w:r>
        <w:rPr>
          <w:rFonts w:hint="eastAsia" w:ascii="Times New Roman" w:hAnsi="Times New Roman" w:eastAsia="宋体"/>
          <w:bCs/>
          <w:sz w:val="28"/>
          <w:szCs w:val="28"/>
        </w:rPr>
        <w:t>1经济可行性</w:t>
      </w:r>
      <w:bookmarkEnd w:id="47"/>
    </w:p>
    <w:p>
      <w:pPr>
        <w:spacing w:line="400" w:lineRule="exact"/>
        <w:ind w:firstLine="420"/>
      </w:pPr>
      <w:r>
        <w:rPr>
          <w:rFonts w:ascii="Times New Roman" w:hAnsi="Times New Roman" w:cs="Times New Roman"/>
        </w:rPr>
        <w:t>Windows</w:t>
      </w:r>
      <w:r>
        <w:rPr>
          <w:rFonts w:hint="eastAsia" w:ascii="Times New Roman" w:hAnsi="Times New Roman" w:cs="Times New Roman"/>
        </w:rPr>
        <w:t xml:space="preserve"> 10</w:t>
      </w:r>
      <w:r>
        <w:rPr>
          <w:rFonts w:hint="eastAsia"/>
        </w:rPr>
        <w:t>系统的弘基笔记本电脑一台；</w:t>
      </w:r>
    </w:p>
    <w:p>
      <w:pPr>
        <w:spacing w:line="400" w:lineRule="exact"/>
      </w:pPr>
      <w:r>
        <w:rPr>
          <w:rFonts w:hint="eastAsia"/>
        </w:rPr>
        <w:t xml:space="preserve">    学校图书馆馆藏书库书籍若干；</w:t>
      </w:r>
    </w:p>
    <w:p>
      <w:pPr>
        <w:spacing w:line="400" w:lineRule="exact"/>
        <w:ind w:firstLine="420"/>
      </w:pPr>
      <w:r>
        <w:rPr>
          <w:rFonts w:hint="eastAsia"/>
        </w:rPr>
        <w:t>学校图书馆电子书库的图书资源若干；</w:t>
      </w:r>
    </w:p>
    <w:p>
      <w:pPr>
        <w:spacing w:line="400" w:lineRule="exact"/>
        <w:ind w:firstLine="420"/>
        <w:rPr>
          <w:rFonts w:asciiTheme="minorEastAsia" w:hAnsiTheme="minorEastAsia" w:cstheme="minorEastAsia"/>
        </w:rPr>
      </w:pPr>
      <w:r>
        <w:rPr>
          <w:rFonts w:hint="eastAsia" w:asciiTheme="minorEastAsia" w:hAnsiTheme="minorEastAsia" w:cstheme="minorEastAsia"/>
        </w:rPr>
        <w:t>开源Eclipse编译器、maven构建、Git版本控制；</w:t>
      </w:r>
    </w:p>
    <w:p>
      <w:pPr>
        <w:spacing w:line="400" w:lineRule="exact"/>
        <w:ind w:firstLine="420"/>
        <w:rPr>
          <w:rFonts w:asciiTheme="minorEastAsia" w:hAnsiTheme="minorEastAsia" w:cstheme="minorEastAsia"/>
        </w:rPr>
      </w:pPr>
      <w:r>
        <w:rPr>
          <w:rFonts w:hint="eastAsia" w:asciiTheme="minorEastAsia" w:hAnsiTheme="minorEastAsia" w:cstheme="minorEastAsia"/>
        </w:rPr>
        <w:t>开源Spring、SpringMvc、Mybatis框架；</w:t>
      </w:r>
    </w:p>
    <w:p>
      <w:pPr>
        <w:spacing w:line="400" w:lineRule="exact"/>
      </w:pPr>
      <w:r>
        <w:rPr>
          <w:rFonts w:hint="eastAsia"/>
        </w:rPr>
        <w:t xml:space="preserve">    以上提到的资源均为开源或学校提供或本人已有的资源。本系统主要是基于</w:t>
      </w:r>
      <w:r>
        <w:rPr>
          <w:rFonts w:hint="eastAsia" w:ascii="Times New Roman" w:hAnsi="Times New Roman" w:cs="Times New Roman"/>
        </w:rPr>
        <w:t>web</w:t>
      </w:r>
      <w:r>
        <w:rPr>
          <w:rFonts w:hint="eastAsia"/>
        </w:rPr>
        <w:t>实现的，用于毕业设计而非商业化盈利，</w:t>
      </w:r>
      <w:r>
        <w:rPr>
          <w:rFonts w:hint="eastAsia" w:asciiTheme="minorEastAsia" w:hAnsiTheme="minorEastAsia" w:cstheme="minorEastAsia"/>
        </w:rPr>
        <w:t>因此在经济上可以实施。</w:t>
      </w:r>
    </w:p>
    <w:p>
      <w:pPr>
        <w:pStyle w:val="22"/>
        <w:spacing w:beforeLines="100" w:afterLines="50"/>
        <w:outlineLvl w:val="1"/>
        <w:rPr>
          <w:rFonts w:ascii="Times New Roman" w:hAnsi="Times New Roman" w:eastAsia="宋体"/>
          <w:bCs/>
          <w:sz w:val="28"/>
          <w:szCs w:val="28"/>
        </w:rPr>
      </w:pPr>
      <w:bookmarkStart w:id="48" w:name="_Toc4881"/>
      <w:r>
        <w:rPr>
          <w:rFonts w:ascii="Times New Roman" w:hAnsi="Times New Roman" w:eastAsia="宋体"/>
          <w:bCs/>
          <w:sz w:val="28"/>
          <w:szCs w:val="28"/>
        </w:rPr>
        <w:t>2.</w:t>
      </w:r>
      <w:r>
        <w:rPr>
          <w:rFonts w:hint="eastAsia" w:ascii="Times New Roman" w:hAnsi="Times New Roman" w:eastAsia="宋体"/>
          <w:bCs/>
          <w:sz w:val="28"/>
          <w:szCs w:val="28"/>
        </w:rPr>
        <w:t>2技术可行性</w:t>
      </w:r>
      <w:bookmarkEnd w:id="48"/>
    </w:p>
    <w:p>
      <w:pPr>
        <w:spacing w:line="400" w:lineRule="exact"/>
        <w:ind w:firstLine="420" w:firstLineChars="200"/>
        <w:rPr>
          <w:rFonts w:asciiTheme="minorEastAsia" w:hAnsiTheme="minorEastAsia" w:cstheme="minorEastAsia"/>
        </w:rPr>
      </w:pPr>
      <w:r>
        <w:rPr>
          <w:rFonts w:hint="eastAsia" w:asciiTheme="minorEastAsia" w:hAnsiTheme="minorEastAsia" w:cstheme="minorEastAsia"/>
        </w:rPr>
        <w:t>基于项目管理流程的校园软件项目协同平台</w:t>
      </w:r>
      <w:r>
        <w:rPr>
          <w:rFonts w:hint="eastAsia"/>
        </w:rPr>
        <w:t>的开发，需要开发者对web开发环境的搭建有一定的了解，还要有扎实的技术基础，针对本系统所需的功能，现有技术可以达到开发目的。其次</w:t>
      </w:r>
      <w:r>
        <w:rPr>
          <w:rFonts w:hint="eastAsia" w:asciiTheme="minorEastAsia" w:hAnsiTheme="minorEastAsia" w:cstheme="minorEastAsia"/>
        </w:rPr>
        <w:t>基于项目管理流程的校园软件项目协同平台主要关键字就是“协同”如何做到协同是本平台在设计的过程中遇到的又一问题，在对需求最终研究以及研究所涉及到的所有实体之间的关系，最终确定下来以项目生命周期为主线，任务管理，团队管理为辅线实现项目开发的协同关系，其次就是开发所涉及技术经过分析现有的知识储备能够满足该平台的设计，经以上分析该平台的开发在技术上完全能够实现。</w:t>
      </w:r>
    </w:p>
    <w:p>
      <w:pPr>
        <w:pStyle w:val="22"/>
        <w:spacing w:beforeLines="100" w:afterLines="50"/>
        <w:outlineLvl w:val="1"/>
        <w:rPr>
          <w:rFonts w:ascii="Times New Roman" w:hAnsi="Times New Roman" w:eastAsia="宋体"/>
          <w:bCs/>
          <w:sz w:val="28"/>
          <w:szCs w:val="28"/>
        </w:rPr>
      </w:pPr>
      <w:bookmarkStart w:id="49" w:name="_Toc20984"/>
      <w:r>
        <w:rPr>
          <w:rFonts w:ascii="Times New Roman" w:hAnsi="Times New Roman" w:eastAsia="宋体"/>
          <w:bCs/>
          <w:sz w:val="28"/>
          <w:szCs w:val="28"/>
        </w:rPr>
        <w:t>2.</w:t>
      </w:r>
      <w:r>
        <w:rPr>
          <w:rFonts w:hint="eastAsia" w:ascii="Times New Roman" w:hAnsi="Times New Roman" w:eastAsia="宋体"/>
          <w:bCs/>
          <w:sz w:val="28"/>
          <w:szCs w:val="28"/>
        </w:rPr>
        <w:t>3操作可行性</w:t>
      </w:r>
      <w:bookmarkEnd w:id="49"/>
    </w:p>
    <w:p>
      <w:pPr>
        <w:spacing w:line="400" w:lineRule="exact"/>
        <w:ind w:firstLine="420" w:firstLineChars="200"/>
        <w:rPr>
          <w:rFonts w:asciiTheme="minorEastAsia" w:hAnsiTheme="minorEastAsia" w:cstheme="minorEastAsia"/>
        </w:rPr>
      </w:pPr>
      <w:r>
        <w:rPr>
          <w:rFonts w:hint="eastAsia" w:asciiTheme="minorEastAsia" w:hAnsiTheme="minorEastAsia" w:cstheme="minorEastAsia"/>
        </w:rPr>
        <w:t>该平台在设计的过程中为达到用户操作可行性的目的尽可能让用用户通过选择的方式来进行创建项目，审核项目，完善信息等。另外在设计系统的过程中以及在选择技术应用上有考虑到用户体验度的问题，通过调查最后确定在数据刷新均采用ajax异步刷新的技术这样用户的体验度得到了很大的提高,该平台提供了条件查询可供用户进行条件查询从而想要什么数据只需要查询即可，所以，该系统在操作上也是完全可行的。</w:t>
      </w:r>
    </w:p>
    <w:p>
      <w:pPr>
        <w:spacing w:line="400" w:lineRule="exact"/>
        <w:ind w:firstLine="420" w:firstLineChars="200"/>
        <w:rPr>
          <w:rFonts w:asciiTheme="minorEastAsia" w:hAnsiTheme="minorEastAsia" w:cstheme="minorEastAsia"/>
        </w:rPr>
      </w:pPr>
      <w:r>
        <w:rPr>
          <w:rFonts w:hint="eastAsia" w:asciiTheme="minorEastAsia" w:hAnsiTheme="minorEastAsia" w:cstheme="minorEastAsia"/>
        </w:rPr>
        <w:t>经过可行性分析，确定该系统是完全可行的。</w:t>
      </w:r>
    </w:p>
    <w:p>
      <w:pPr>
        <w:pStyle w:val="22"/>
        <w:spacing w:beforeLines="50" w:afterLines="50"/>
        <w:outlineLvl w:val="0"/>
        <w:rPr>
          <w:ins w:id="2" w:author="admin" w:date="2017-06-02T15:30:00Z"/>
          <w:rFonts w:hint="eastAsia" w:ascii="Times New Roman" w:hAnsi="Times New Roman"/>
        </w:rPr>
      </w:pPr>
      <w:bookmarkStart w:id="50" w:name="_Toc24143"/>
    </w:p>
    <w:p>
      <w:pPr>
        <w:pStyle w:val="22"/>
        <w:spacing w:beforeLines="50" w:afterLines="50"/>
        <w:outlineLvl w:val="0"/>
        <w:rPr>
          <w:ins w:id="3" w:author="admin" w:date="2017-06-02T15:30:00Z"/>
          <w:rFonts w:hint="eastAsia" w:ascii="Times New Roman" w:hAnsi="Times New Roman"/>
        </w:rPr>
      </w:pPr>
    </w:p>
    <w:p>
      <w:pPr>
        <w:pStyle w:val="22"/>
        <w:spacing w:beforeLines="50" w:afterLines="50"/>
        <w:outlineLvl w:val="0"/>
        <w:rPr>
          <w:ins w:id="4" w:author="admin" w:date="2017-06-02T15:30:00Z"/>
          <w:rFonts w:hint="eastAsia" w:ascii="Times New Roman" w:hAnsi="Times New Roman"/>
        </w:rPr>
      </w:pPr>
    </w:p>
    <w:p>
      <w:pPr>
        <w:pStyle w:val="22"/>
        <w:spacing w:beforeLines="50" w:afterLines="50"/>
        <w:outlineLvl w:val="0"/>
        <w:rPr>
          <w:rFonts w:ascii="Times New Roman" w:hAnsi="Times New Roman"/>
        </w:rPr>
      </w:pPr>
      <w:r>
        <w:rPr>
          <w:rFonts w:hint="eastAsia" w:ascii="Times New Roman" w:hAnsi="Times New Roman"/>
        </w:rPr>
        <w:t>3需求分析</w:t>
      </w:r>
      <w:bookmarkEnd w:id="50"/>
    </w:p>
    <w:p>
      <w:pPr>
        <w:pStyle w:val="22"/>
        <w:spacing w:beforeLines="100" w:afterLines="50"/>
        <w:outlineLvl w:val="1"/>
        <w:rPr>
          <w:rFonts w:ascii="Times New Roman" w:hAnsi="Times New Roman" w:eastAsia="宋体"/>
          <w:bCs/>
          <w:sz w:val="28"/>
          <w:szCs w:val="28"/>
        </w:rPr>
      </w:pPr>
      <w:bookmarkStart w:id="51" w:name="_Toc11666"/>
      <w:r>
        <w:rPr>
          <w:rFonts w:hint="eastAsia" w:ascii="Times New Roman" w:hAnsi="Times New Roman" w:eastAsia="宋体"/>
          <w:bCs/>
          <w:sz w:val="28"/>
          <w:szCs w:val="28"/>
        </w:rPr>
        <w:t>3.1 安全需求</w:t>
      </w:r>
      <w:bookmarkEnd w:id="51"/>
    </w:p>
    <w:p>
      <w:pPr>
        <w:spacing w:line="400" w:lineRule="exact"/>
        <w:ind w:firstLine="420" w:firstLineChars="200"/>
        <w:rPr>
          <w:rFonts w:asciiTheme="minorEastAsia" w:hAnsiTheme="minorEastAsia" w:cstheme="minorEastAsia"/>
        </w:rPr>
      </w:pPr>
      <w:r>
        <w:rPr>
          <w:rFonts w:hint="eastAsia" w:asciiTheme="minorEastAsia" w:hAnsiTheme="minorEastAsia" w:cstheme="minorEastAsia"/>
        </w:rPr>
        <w:t>现如今在做web开发的过程中必须要考虑到的信息安全的各种问题，一般引起信息安全分险的情况也有很多种情况，如：SQL注入分险、识别分险、XSS、CSRF攻击等、在这些方面一般有各种各样的解决方案，例如：数据加密传输、使用https加密协议传输数据、数据库存储密文、做到普通用户与系统管理员用户的权限要有严格的区分、sql强迫使用参数化语句、加强对用户输入的验证等方法来进行避免网络攻击。考虑到本系统“校园软件在线开发协同平台”，是面向学校的软件开发学生故网络安全性显得尤为重要。本系统至少需要要考虑到：SQL注入分险、识别分险、XSS、文件上传的安全性、用户信息安全性、数据传输安全性。</w:t>
      </w:r>
    </w:p>
    <w:p>
      <w:pPr>
        <w:pStyle w:val="22"/>
        <w:spacing w:beforeLines="100" w:afterLines="50"/>
        <w:outlineLvl w:val="1"/>
        <w:rPr>
          <w:rFonts w:ascii="Times New Roman" w:hAnsi="Times New Roman" w:eastAsia="宋体"/>
          <w:bCs/>
          <w:sz w:val="28"/>
          <w:szCs w:val="28"/>
        </w:rPr>
      </w:pPr>
      <w:bookmarkStart w:id="52" w:name="_Toc13472"/>
      <w:r>
        <w:rPr>
          <w:rFonts w:hint="eastAsia" w:ascii="Times New Roman" w:hAnsi="Times New Roman" w:eastAsia="宋体"/>
          <w:bCs/>
          <w:sz w:val="28"/>
          <w:szCs w:val="28"/>
        </w:rPr>
        <w:t>3.2 功能需求</w:t>
      </w:r>
      <w:bookmarkEnd w:id="52"/>
    </w:p>
    <w:p>
      <w:pPr>
        <w:spacing w:line="400" w:lineRule="exact"/>
        <w:ind w:firstLine="420" w:firstLineChars="200"/>
        <w:rPr>
          <w:rFonts w:asciiTheme="minorEastAsia" w:hAnsiTheme="minorEastAsia" w:cstheme="minorEastAsia"/>
        </w:rPr>
      </w:pPr>
      <w:bookmarkStart w:id="53" w:name="_Toc14984"/>
      <w:bookmarkStart w:id="54" w:name="_Toc28662"/>
      <w:bookmarkStart w:id="55" w:name="_Toc21464"/>
      <w:bookmarkStart w:id="56" w:name="_Toc452134258"/>
      <w:bookmarkStart w:id="57" w:name="_Toc1504"/>
      <w:bookmarkStart w:id="58" w:name="_Toc19735"/>
      <w:r>
        <w:rPr>
          <w:rFonts w:asciiTheme="minorEastAsia" w:hAnsiTheme="minorEastAsia" w:cstheme="minorEastAsia"/>
        </w:rPr>
        <w:t>对于</w:t>
      </w:r>
      <w:r>
        <w:rPr>
          <w:rFonts w:hint="eastAsia" w:asciiTheme="minorEastAsia" w:hAnsiTheme="minorEastAsia" w:cstheme="minorEastAsia"/>
        </w:rPr>
        <w:t>校园软件在线开发协同平台</w:t>
      </w:r>
      <w:r>
        <w:rPr>
          <w:rFonts w:asciiTheme="minorEastAsia" w:hAnsiTheme="minorEastAsia" w:cstheme="minorEastAsia"/>
        </w:rPr>
        <w:t>，我采用从参与者的角度来进行分模块的设计，主要分为以下3个模块：</w:t>
      </w:r>
      <w:r>
        <w:rPr>
          <w:rFonts w:hint="eastAsia" w:asciiTheme="minorEastAsia" w:hAnsiTheme="minorEastAsia" w:cstheme="minorEastAsia"/>
        </w:rPr>
        <w:t>学生</w:t>
      </w:r>
      <w:r>
        <w:rPr>
          <w:rFonts w:asciiTheme="minorEastAsia" w:hAnsiTheme="minorEastAsia" w:cstheme="minorEastAsia"/>
        </w:rPr>
        <w:t>用户模块，</w:t>
      </w:r>
      <w:r>
        <w:rPr>
          <w:rFonts w:hint="eastAsia" w:asciiTheme="minorEastAsia" w:hAnsiTheme="minorEastAsia" w:cstheme="minorEastAsia"/>
        </w:rPr>
        <w:t>教师</w:t>
      </w:r>
      <w:r>
        <w:rPr>
          <w:rFonts w:asciiTheme="minorEastAsia" w:hAnsiTheme="minorEastAsia" w:cstheme="minorEastAsia"/>
        </w:rPr>
        <w:t>模块，平台管理员模块</w:t>
      </w:r>
      <w:r>
        <w:rPr>
          <w:rFonts w:hint="eastAsia" w:asciiTheme="minorEastAsia" w:hAnsiTheme="minorEastAsia" w:cstheme="minorEastAsia"/>
        </w:rPr>
        <w:t>，其中学生用户又可以分为项目参与者和项目创建者，</w:t>
      </w:r>
      <w:r>
        <w:rPr>
          <w:rFonts w:asciiTheme="minorEastAsia" w:hAnsiTheme="minorEastAsia" w:cstheme="minorEastAsia"/>
        </w:rPr>
        <w:t>对于这3个模块的功能需求分析具体如下：</w:t>
      </w:r>
    </w:p>
    <w:p>
      <w:pPr>
        <w:widowControl/>
        <w:spacing w:beforeLines="50" w:afterLines="50" w:line="400" w:lineRule="exact"/>
        <w:jc w:val="left"/>
        <w:outlineLvl w:val="2"/>
        <w:rPr>
          <w:rFonts w:ascii="Times New Roman" w:hAnsi="Times New Roman" w:cs="Times New Roman"/>
          <w:b/>
          <w:bCs/>
          <w:sz w:val="24"/>
        </w:rPr>
      </w:pPr>
      <w:bookmarkStart w:id="59" w:name="_Toc3046"/>
      <w:r>
        <w:rPr>
          <w:rFonts w:ascii="Times New Roman" w:hAnsi="Times New Roman" w:cs="Times New Roman"/>
          <w:b/>
          <w:bCs/>
          <w:sz w:val="24"/>
        </w:rPr>
        <w:t>3.</w:t>
      </w:r>
      <w:r>
        <w:rPr>
          <w:rFonts w:hint="eastAsia" w:ascii="Times New Roman" w:hAnsi="Times New Roman" w:cs="Times New Roman"/>
          <w:b/>
          <w:bCs/>
          <w:sz w:val="24"/>
        </w:rPr>
        <w:t>2</w:t>
      </w:r>
      <w:r>
        <w:rPr>
          <w:rFonts w:ascii="Times New Roman" w:hAnsi="Times New Roman" w:cs="Times New Roman"/>
          <w:b/>
          <w:bCs/>
          <w:sz w:val="24"/>
        </w:rPr>
        <w:t xml:space="preserve">.1 </w:t>
      </w:r>
      <w:r>
        <w:rPr>
          <w:rFonts w:hint="eastAsia" w:ascii="Times New Roman" w:hAnsi="Times New Roman" w:cs="Times New Roman"/>
          <w:b/>
          <w:bCs/>
          <w:sz w:val="24"/>
        </w:rPr>
        <w:t>学生</w:t>
      </w:r>
      <w:r>
        <w:rPr>
          <w:rFonts w:ascii="Times New Roman" w:hAnsi="Times New Roman" w:cs="Times New Roman"/>
          <w:b/>
          <w:bCs/>
          <w:sz w:val="24"/>
        </w:rPr>
        <w:t>用户模块</w:t>
      </w:r>
      <w:bookmarkEnd w:id="53"/>
      <w:bookmarkEnd w:id="54"/>
      <w:bookmarkEnd w:id="55"/>
      <w:bookmarkEnd w:id="56"/>
      <w:bookmarkEnd w:id="57"/>
      <w:bookmarkEnd w:id="58"/>
      <w:bookmarkEnd w:id="59"/>
    </w:p>
    <w:p>
      <w:pPr>
        <w:numPr>
          <w:ilvl w:val="0"/>
          <w:numId w:val="1"/>
        </w:numPr>
        <w:spacing w:line="400" w:lineRule="exact"/>
        <w:ind w:left="420" w:leftChars="200"/>
        <w:rPr>
          <w:rFonts w:ascii="Times New Roman" w:hAnsi="Times New Roman" w:eastAsia="楷体" w:cs="Times New Roman"/>
          <w:sz w:val="24"/>
        </w:rPr>
      </w:pPr>
      <w:r>
        <w:rPr>
          <w:rFonts w:hint="eastAsia" w:ascii="Times New Roman" w:hAnsi="Times New Roman" w:eastAsia="楷体" w:cs="Times New Roman"/>
          <w:sz w:val="24"/>
        </w:rPr>
        <w:t>浏览项目动态、新闻信息、师资力量</w:t>
      </w:r>
    </w:p>
    <w:p>
      <w:pPr>
        <w:spacing w:line="400" w:lineRule="exact"/>
        <w:ind w:firstLine="420" w:firstLineChars="200"/>
        <w:rPr>
          <w:rFonts w:asciiTheme="minorEastAsia" w:hAnsiTheme="minorEastAsia" w:cstheme="minorEastAsia"/>
        </w:rPr>
      </w:pPr>
      <w:r>
        <w:rPr>
          <w:rFonts w:hint="eastAsia" w:asciiTheme="minorEastAsia" w:hAnsiTheme="minorEastAsia" w:cstheme="minorEastAsia"/>
        </w:rPr>
        <w:t>学生用户没有注册之前可以在系统前台可以浏览项目演示视频，可以在新闻动态中查看最近关于平台的新闻事件。</w:t>
      </w:r>
    </w:p>
    <w:p>
      <w:pPr>
        <w:numPr>
          <w:ilvl w:val="0"/>
          <w:numId w:val="1"/>
        </w:numPr>
        <w:spacing w:line="400" w:lineRule="exact"/>
        <w:ind w:left="420" w:leftChars="200"/>
        <w:rPr>
          <w:rFonts w:ascii="Times New Roman" w:hAnsi="Times New Roman" w:eastAsia="楷体" w:cs="Times New Roman"/>
          <w:sz w:val="24"/>
        </w:rPr>
      </w:pPr>
      <w:r>
        <w:rPr>
          <w:rFonts w:ascii="Times New Roman" w:hAnsi="Times New Roman" w:eastAsia="楷体" w:cs="Times New Roman"/>
          <w:sz w:val="24"/>
        </w:rPr>
        <w:t>用户注册、登录</w:t>
      </w:r>
    </w:p>
    <w:p>
      <w:pPr>
        <w:spacing w:line="400" w:lineRule="exact"/>
        <w:ind w:firstLine="420" w:firstLineChars="200"/>
        <w:rPr>
          <w:rFonts w:asciiTheme="minorEastAsia" w:hAnsiTheme="minorEastAsia" w:cstheme="minorEastAsia"/>
        </w:rPr>
      </w:pPr>
      <w:r>
        <w:rPr>
          <w:rFonts w:asciiTheme="minorEastAsia" w:hAnsiTheme="minorEastAsia" w:cstheme="minorEastAsia"/>
        </w:rPr>
        <w:t>用户在未登录的情况下，</w:t>
      </w:r>
      <w:r>
        <w:rPr>
          <w:rFonts w:hint="eastAsia" w:asciiTheme="minorEastAsia" w:hAnsiTheme="minorEastAsia" w:cstheme="minorEastAsia"/>
        </w:rPr>
        <w:t>如果想进入系统进行项目参与或者创建管理系统会提示用户登陆注册，用户若没有账号只需要在首页输入很少的信息即可注册，不过为确保恶意注册，本系统设置了注册信息的审核，待管理员审核完毕将账号启动后即可登录享有本系统核心强大的项目管理、团队管理、任务管理等功能。</w:t>
      </w:r>
    </w:p>
    <w:p>
      <w:pPr>
        <w:numPr>
          <w:ilvl w:val="0"/>
          <w:numId w:val="1"/>
        </w:numPr>
        <w:spacing w:line="400" w:lineRule="exact"/>
        <w:ind w:left="420" w:leftChars="200"/>
        <w:rPr>
          <w:rFonts w:ascii="Times New Roman" w:hAnsi="Times New Roman" w:eastAsia="楷体" w:cs="Times New Roman"/>
          <w:sz w:val="24"/>
        </w:rPr>
      </w:pPr>
      <w:r>
        <w:rPr>
          <w:rFonts w:hint="eastAsia" w:ascii="Times New Roman" w:hAnsi="Times New Roman" w:eastAsia="楷体" w:cs="Times New Roman"/>
          <w:sz w:val="24"/>
        </w:rPr>
        <w:t>项目管理</w:t>
      </w:r>
    </w:p>
    <w:p>
      <w:pPr>
        <w:spacing w:line="400" w:lineRule="exact"/>
        <w:ind w:firstLine="420" w:firstLineChars="200"/>
        <w:rPr>
          <w:rFonts w:asciiTheme="minorEastAsia" w:hAnsiTheme="minorEastAsia" w:cstheme="minorEastAsia"/>
        </w:rPr>
      </w:pPr>
      <w:r>
        <w:rPr>
          <w:rFonts w:asciiTheme="minorEastAsia" w:hAnsiTheme="minorEastAsia" w:cstheme="minorEastAsia"/>
        </w:rPr>
        <w:t>用户可在后台</w:t>
      </w:r>
      <w:r>
        <w:rPr>
          <w:rFonts w:hint="eastAsia" w:asciiTheme="minorEastAsia" w:hAnsiTheme="minorEastAsia" w:cstheme="minorEastAsia"/>
        </w:rPr>
        <w:t>项目管理</w:t>
      </w:r>
      <w:r>
        <w:rPr>
          <w:rFonts w:asciiTheme="minorEastAsia" w:hAnsiTheme="minorEastAsia" w:cstheme="minorEastAsia"/>
        </w:rPr>
        <w:t>中</w:t>
      </w:r>
      <w:r>
        <w:rPr>
          <w:rFonts w:hint="eastAsia" w:asciiTheme="minorEastAsia" w:hAnsiTheme="minorEastAsia" w:cstheme="minorEastAsia"/>
        </w:rPr>
        <w:t>可以进行项目管理</w:t>
      </w:r>
      <w:r>
        <w:rPr>
          <w:rFonts w:asciiTheme="minorEastAsia" w:hAnsiTheme="minorEastAsia" w:cstheme="minorEastAsia"/>
        </w:rPr>
        <w:t>（包括</w:t>
      </w:r>
      <w:r>
        <w:rPr>
          <w:rFonts w:hint="eastAsia" w:asciiTheme="minorEastAsia" w:hAnsiTheme="minorEastAsia" w:cstheme="minorEastAsia"/>
        </w:rPr>
        <w:t>项目创建</w:t>
      </w:r>
      <w:r>
        <w:rPr>
          <w:rFonts w:asciiTheme="minorEastAsia" w:hAnsiTheme="minorEastAsia" w:cstheme="minorEastAsia"/>
        </w:rPr>
        <w:t>、</w:t>
      </w:r>
      <w:r>
        <w:rPr>
          <w:rFonts w:hint="eastAsia" w:asciiTheme="minorEastAsia" w:hAnsiTheme="minorEastAsia" w:cstheme="minorEastAsia"/>
        </w:rPr>
        <w:t>项目修改</w:t>
      </w:r>
      <w:r>
        <w:rPr>
          <w:rFonts w:asciiTheme="minorEastAsia" w:hAnsiTheme="minorEastAsia" w:cstheme="minorEastAsia"/>
        </w:rPr>
        <w:t>、</w:t>
      </w:r>
      <w:r>
        <w:rPr>
          <w:rFonts w:hint="eastAsia" w:asciiTheme="minorEastAsia" w:hAnsiTheme="minorEastAsia" w:cstheme="minorEastAsia"/>
        </w:rPr>
        <w:t>查看创建，参与项目</w:t>
      </w:r>
      <w:r>
        <w:rPr>
          <w:rFonts w:asciiTheme="minorEastAsia" w:hAnsiTheme="minorEastAsia" w:cstheme="minorEastAsia"/>
        </w:rPr>
        <w:t>、</w:t>
      </w:r>
      <w:r>
        <w:rPr>
          <w:rFonts w:hint="eastAsia" w:asciiTheme="minorEastAsia" w:hAnsiTheme="minorEastAsia" w:cstheme="minorEastAsia"/>
        </w:rPr>
        <w:t>删除未启动创建项目</w:t>
      </w:r>
      <w:r>
        <w:rPr>
          <w:rFonts w:asciiTheme="minorEastAsia" w:hAnsiTheme="minorEastAsia" w:cstheme="minorEastAsia"/>
        </w:rPr>
        <w:t>）。详细用例图如图3-1所示。</w:t>
      </w:r>
    </w:p>
    <w:p>
      <w:pPr>
        <w:widowControl/>
        <w:jc w:val="center"/>
      </w:pPr>
      <w:r>
        <w:rPr>
          <w:rFonts w:ascii="宋体" w:hAnsi="宋体" w:eastAsia="宋体" w:cs="宋体"/>
          <w:kern w:val="0"/>
          <w:sz w:val="24"/>
        </w:rPr>
        <w:fldChar w:fldCharType="begin"/>
      </w:r>
      <w:r>
        <w:rPr>
          <w:rFonts w:ascii="宋体" w:hAnsi="宋体" w:eastAsia="宋体" w:cs="宋体"/>
          <w:kern w:val="0"/>
          <w:sz w:val="24"/>
        </w:rPr>
        <w:instrText xml:space="preserve">INCLUDEPICTURE \d "C:\\Users\\RBB\\AppData\\Roaming\\Tencent\\Users\\314187985\\QQ\\WinTemp\\RichOle\\NMQ~DM60B48_CO3QTP`]A5O.png"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114300" distR="114300">
            <wp:extent cx="3920490" cy="1969135"/>
            <wp:effectExtent l="0" t="0" r="3810" b="12065"/>
            <wp:docPr id="36"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7" descr="IMG_256"/>
                    <pic:cNvPicPr>
                      <a:picLocks noChangeAspect="1"/>
                    </pic:cNvPicPr>
                  </pic:nvPicPr>
                  <pic:blipFill>
                    <a:blip r:embed="rId15"/>
                    <a:stretch>
                      <a:fillRect/>
                    </a:stretch>
                  </pic:blipFill>
                  <pic:spPr>
                    <a:xfrm>
                      <a:off x="0" y="0"/>
                      <a:ext cx="3920490" cy="1969135"/>
                    </a:xfrm>
                    <a:prstGeom prst="rect">
                      <a:avLst/>
                    </a:prstGeom>
                    <a:noFill/>
                    <a:ln w="9525">
                      <a:noFill/>
                    </a:ln>
                  </pic:spPr>
                </pic:pic>
              </a:graphicData>
            </a:graphic>
          </wp:inline>
        </w:drawing>
      </w:r>
      <w:r>
        <w:rPr>
          <w:rFonts w:ascii="宋体" w:hAnsi="宋体" w:eastAsia="宋体" w:cs="宋体"/>
          <w:kern w:val="0"/>
          <w:sz w:val="24"/>
        </w:rPr>
        <w:fldChar w:fldCharType="end"/>
      </w:r>
    </w:p>
    <w:p>
      <w:pPr>
        <w:widowControl/>
        <w:jc w:val="center"/>
      </w:pPr>
    </w:p>
    <w:p>
      <w:pPr>
        <w:widowControl/>
        <w:jc w:val="center"/>
        <w:rPr>
          <w:rFonts w:ascii="Times New Roman" w:hAnsi="Times New Roman" w:cs="Times New Roman"/>
          <w:sz w:val="24"/>
        </w:rPr>
      </w:pPr>
      <w:r>
        <w:rPr>
          <w:rFonts w:ascii="Times New Roman" w:hAnsi="Times New Roman" w:cs="Times New Roman"/>
          <w:b/>
          <w:szCs w:val="21"/>
        </w:rPr>
        <w:t>图3-1</w:t>
      </w:r>
      <w:r>
        <w:rPr>
          <w:rFonts w:hint="eastAsia" w:ascii="Times New Roman" w:hAnsi="Times New Roman" w:cs="Times New Roman"/>
          <w:b/>
          <w:szCs w:val="21"/>
        </w:rPr>
        <w:t>学生用户项目管理</w:t>
      </w:r>
      <w:r>
        <w:rPr>
          <w:rFonts w:ascii="Times New Roman" w:hAnsi="Times New Roman" w:cs="Times New Roman"/>
          <w:b/>
          <w:szCs w:val="21"/>
        </w:rPr>
        <w:t>用例图</w:t>
      </w:r>
    </w:p>
    <w:p>
      <w:pPr>
        <w:numPr>
          <w:ilvl w:val="0"/>
          <w:numId w:val="1"/>
        </w:numPr>
        <w:spacing w:line="400" w:lineRule="exact"/>
        <w:ind w:left="420" w:leftChars="200"/>
        <w:rPr>
          <w:rFonts w:ascii="Times New Roman" w:hAnsi="Times New Roman" w:eastAsia="楷体" w:cs="Times New Roman"/>
          <w:sz w:val="24"/>
        </w:rPr>
      </w:pPr>
      <w:r>
        <w:rPr>
          <w:rFonts w:hint="eastAsia" w:ascii="Times New Roman" w:hAnsi="Times New Roman" w:eastAsia="楷体" w:cs="Times New Roman"/>
          <w:sz w:val="24"/>
        </w:rPr>
        <w:t>团队管理</w:t>
      </w:r>
    </w:p>
    <w:p>
      <w:pPr>
        <w:spacing w:line="400" w:lineRule="exact"/>
        <w:ind w:firstLine="420" w:firstLineChars="200"/>
        <w:rPr>
          <w:rFonts w:ascii="Times New Roman" w:hAnsi="Times New Roman" w:cs="Times New Roman"/>
          <w:sz w:val="24"/>
        </w:rPr>
      </w:pPr>
      <w:r>
        <w:rPr>
          <w:rFonts w:asciiTheme="minorEastAsia" w:hAnsiTheme="minorEastAsia" w:cstheme="minorEastAsia"/>
        </w:rPr>
        <w:t>用户可在后台</w:t>
      </w:r>
      <w:r>
        <w:rPr>
          <w:rFonts w:hint="eastAsia" w:asciiTheme="minorEastAsia" w:hAnsiTheme="minorEastAsia" w:cstheme="minorEastAsia"/>
        </w:rPr>
        <w:t>团队管理</w:t>
      </w:r>
      <w:r>
        <w:rPr>
          <w:rFonts w:asciiTheme="minorEastAsia" w:hAnsiTheme="minorEastAsia" w:cstheme="minorEastAsia"/>
        </w:rPr>
        <w:t>中</w:t>
      </w:r>
      <w:r>
        <w:rPr>
          <w:rFonts w:hint="eastAsia" w:asciiTheme="minorEastAsia" w:hAnsiTheme="minorEastAsia" w:cstheme="minorEastAsia"/>
        </w:rPr>
        <w:t>可以进行团队管理</w:t>
      </w:r>
      <w:r>
        <w:rPr>
          <w:rFonts w:asciiTheme="minorEastAsia" w:hAnsiTheme="minorEastAsia" w:cstheme="minorEastAsia"/>
        </w:rPr>
        <w:t>（包括</w:t>
      </w:r>
      <w:r>
        <w:rPr>
          <w:rFonts w:hint="eastAsia" w:asciiTheme="minorEastAsia" w:hAnsiTheme="minorEastAsia" w:cstheme="minorEastAsia"/>
        </w:rPr>
        <w:t>团队人员添加，团队人员删除，团队人员信息查看，团队人员的加入审核</w:t>
      </w:r>
      <w:r>
        <w:rPr>
          <w:rFonts w:asciiTheme="minorEastAsia" w:hAnsiTheme="minorEastAsia" w:cstheme="minorEastAsia"/>
        </w:rPr>
        <w:t>）。详细用例图如图3-</w:t>
      </w:r>
      <w:r>
        <w:rPr>
          <w:rFonts w:hint="eastAsia" w:asciiTheme="minorEastAsia" w:hAnsiTheme="minorEastAsia" w:cstheme="minorEastAsia"/>
        </w:rPr>
        <w:t>2</w:t>
      </w:r>
      <w:r>
        <w:rPr>
          <w:rFonts w:asciiTheme="minorEastAsia" w:hAnsiTheme="minorEastAsia" w:cstheme="minorEastAsia"/>
        </w:rPr>
        <w:t>所示。</w:t>
      </w:r>
    </w:p>
    <w:p>
      <w:pPr>
        <w:widowControl/>
        <w:jc w:val="center"/>
        <w:rPr>
          <w:rFonts w:ascii="宋体" w:hAnsi="宋体" w:eastAsia="宋体" w:cs="宋体"/>
          <w:kern w:val="0"/>
          <w:sz w:val="24"/>
        </w:rPr>
      </w:pPr>
    </w:p>
    <w:p>
      <w:pPr>
        <w:widowControl/>
        <w:jc w:val="center"/>
      </w:pPr>
      <w:r>
        <w:drawing>
          <wp:inline distT="0" distB="0" distL="114300" distR="114300">
            <wp:extent cx="4046855" cy="2138680"/>
            <wp:effectExtent l="0" t="0" r="10795" b="13970"/>
            <wp:docPr id="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8"/>
                    <pic:cNvPicPr>
                      <a:picLocks noChangeAspect="1"/>
                    </pic:cNvPicPr>
                  </pic:nvPicPr>
                  <pic:blipFill>
                    <a:blip r:embed="rId16"/>
                    <a:stretch>
                      <a:fillRect/>
                    </a:stretch>
                  </pic:blipFill>
                  <pic:spPr>
                    <a:xfrm>
                      <a:off x="0" y="0"/>
                      <a:ext cx="4046855" cy="2138680"/>
                    </a:xfrm>
                    <a:prstGeom prst="rect">
                      <a:avLst/>
                    </a:prstGeom>
                    <a:noFill/>
                    <a:ln w="9525">
                      <a:noFill/>
                    </a:ln>
                  </pic:spPr>
                </pic:pic>
              </a:graphicData>
            </a:graphic>
          </wp:inline>
        </w:drawing>
      </w:r>
    </w:p>
    <w:p>
      <w:pPr>
        <w:spacing w:line="400" w:lineRule="exact"/>
        <w:ind w:firstLine="422" w:firstLineChars="200"/>
        <w:jc w:val="center"/>
        <w:rPr>
          <w:rFonts w:ascii="Times New Roman" w:hAnsi="Times New Roman" w:cs="Times New Roman"/>
          <w:sz w:val="24"/>
        </w:rPr>
      </w:pPr>
      <w:r>
        <w:rPr>
          <w:rFonts w:ascii="Times New Roman" w:hAnsi="Times New Roman" w:cs="Times New Roman"/>
          <w:b/>
          <w:szCs w:val="21"/>
        </w:rPr>
        <w:t>图3-</w:t>
      </w:r>
      <w:r>
        <w:rPr>
          <w:rFonts w:hint="eastAsia" w:ascii="Times New Roman" w:hAnsi="Times New Roman" w:cs="Times New Roman"/>
          <w:b/>
          <w:szCs w:val="21"/>
        </w:rPr>
        <w:t>2学生用户团队管理</w:t>
      </w:r>
      <w:r>
        <w:rPr>
          <w:rFonts w:ascii="Times New Roman" w:hAnsi="Times New Roman" w:cs="Times New Roman"/>
          <w:b/>
          <w:szCs w:val="21"/>
        </w:rPr>
        <w:t>用例图</w:t>
      </w:r>
    </w:p>
    <w:p>
      <w:pPr>
        <w:spacing w:line="400" w:lineRule="exact"/>
        <w:ind w:firstLine="480" w:firstLineChars="200"/>
        <w:rPr>
          <w:rFonts w:ascii="Times New Roman" w:hAnsi="Times New Roman" w:cs="Times New Roman"/>
          <w:sz w:val="24"/>
        </w:rPr>
      </w:pPr>
    </w:p>
    <w:p>
      <w:pPr>
        <w:numPr>
          <w:ilvl w:val="0"/>
          <w:numId w:val="1"/>
        </w:numPr>
        <w:spacing w:line="400" w:lineRule="exact"/>
        <w:ind w:left="420" w:leftChars="200"/>
        <w:rPr>
          <w:rFonts w:ascii="Times New Roman" w:hAnsi="Times New Roman" w:eastAsia="楷体" w:cs="Times New Roman"/>
          <w:sz w:val="24"/>
        </w:rPr>
      </w:pPr>
      <w:r>
        <w:rPr>
          <w:rFonts w:hint="eastAsia" w:ascii="Times New Roman" w:hAnsi="Times New Roman" w:eastAsia="楷体" w:cs="Times New Roman"/>
          <w:sz w:val="24"/>
        </w:rPr>
        <w:t>任务管理</w:t>
      </w:r>
    </w:p>
    <w:p>
      <w:pPr>
        <w:spacing w:line="400" w:lineRule="exact"/>
        <w:ind w:firstLine="420" w:firstLineChars="200"/>
        <w:rPr>
          <w:rFonts w:asciiTheme="minorEastAsia" w:hAnsiTheme="minorEastAsia" w:cstheme="minorEastAsia"/>
        </w:rPr>
      </w:pPr>
      <w:r>
        <w:rPr>
          <w:rFonts w:asciiTheme="minorEastAsia" w:hAnsiTheme="minorEastAsia" w:cstheme="minorEastAsia"/>
        </w:rPr>
        <w:t>用户可在后台</w:t>
      </w:r>
      <w:r>
        <w:rPr>
          <w:rFonts w:hint="eastAsia" w:asciiTheme="minorEastAsia" w:hAnsiTheme="minorEastAsia" w:cstheme="minorEastAsia"/>
        </w:rPr>
        <w:t>任务管理</w:t>
      </w:r>
      <w:r>
        <w:rPr>
          <w:rFonts w:asciiTheme="minorEastAsia" w:hAnsiTheme="minorEastAsia" w:cstheme="minorEastAsia"/>
        </w:rPr>
        <w:t>中</w:t>
      </w:r>
      <w:r>
        <w:rPr>
          <w:rFonts w:hint="eastAsia" w:asciiTheme="minorEastAsia" w:hAnsiTheme="minorEastAsia" w:cstheme="minorEastAsia"/>
        </w:rPr>
        <w:t>可以进行项目任务管理</w:t>
      </w:r>
      <w:r>
        <w:rPr>
          <w:rFonts w:asciiTheme="minorEastAsia" w:hAnsiTheme="minorEastAsia" w:cstheme="minorEastAsia"/>
        </w:rPr>
        <w:t>（包括</w:t>
      </w:r>
      <w:r>
        <w:rPr>
          <w:rFonts w:hint="eastAsia" w:asciiTheme="minorEastAsia" w:hAnsiTheme="minorEastAsia" w:cstheme="minorEastAsia"/>
        </w:rPr>
        <w:t>任务创建，任务分配，任务查看，任务提交，任务反馈</w:t>
      </w:r>
      <w:r>
        <w:rPr>
          <w:rFonts w:asciiTheme="minorEastAsia" w:hAnsiTheme="minorEastAsia" w:cstheme="minorEastAsia"/>
        </w:rPr>
        <w:t>）。详细用例图如图3-</w:t>
      </w:r>
      <w:r>
        <w:rPr>
          <w:rFonts w:hint="eastAsia" w:asciiTheme="minorEastAsia" w:hAnsiTheme="minorEastAsia" w:cstheme="minorEastAsia"/>
        </w:rPr>
        <w:t>3</w:t>
      </w:r>
      <w:r>
        <w:rPr>
          <w:rFonts w:asciiTheme="minorEastAsia" w:hAnsiTheme="minorEastAsia" w:cstheme="minorEastAsia"/>
        </w:rPr>
        <w:t>所示。</w:t>
      </w:r>
    </w:p>
    <w:p>
      <w:pPr>
        <w:widowControl/>
        <w:jc w:val="center"/>
      </w:pPr>
      <w:r>
        <w:rPr>
          <w:rFonts w:ascii="宋体" w:hAnsi="宋体" w:eastAsia="宋体" w:cs="宋体"/>
          <w:kern w:val="0"/>
          <w:sz w:val="24"/>
        </w:rPr>
        <w:fldChar w:fldCharType="begin"/>
      </w:r>
      <w:r>
        <w:rPr>
          <w:rFonts w:ascii="宋体" w:hAnsi="宋体" w:eastAsia="宋体" w:cs="宋体"/>
          <w:kern w:val="0"/>
          <w:sz w:val="24"/>
        </w:rPr>
        <w:instrText xml:space="preserve">INCLUDEPICTURE \d "C:\\Users\\RBB\\AppData\\Roaming\\Tencent\\Users\\314187985\\QQ\\WinTemp\\RichOle\\$WFAO02VE1{IE$PKUR2AS{A.png"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114300" distR="114300">
            <wp:extent cx="4164965" cy="3129915"/>
            <wp:effectExtent l="0" t="0" r="6985" b="13335"/>
            <wp:docPr id="20"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IMG_256"/>
                    <pic:cNvPicPr>
                      <a:picLocks noChangeAspect="1"/>
                    </pic:cNvPicPr>
                  </pic:nvPicPr>
                  <pic:blipFill>
                    <a:blip r:embed="rId17"/>
                    <a:stretch>
                      <a:fillRect/>
                    </a:stretch>
                  </pic:blipFill>
                  <pic:spPr>
                    <a:xfrm>
                      <a:off x="0" y="0"/>
                      <a:ext cx="4164965" cy="3129915"/>
                    </a:xfrm>
                    <a:prstGeom prst="rect">
                      <a:avLst/>
                    </a:prstGeom>
                    <a:noFill/>
                    <a:ln w="9525">
                      <a:noFill/>
                    </a:ln>
                  </pic:spPr>
                </pic:pic>
              </a:graphicData>
            </a:graphic>
          </wp:inline>
        </w:drawing>
      </w:r>
      <w:r>
        <w:rPr>
          <w:rFonts w:ascii="宋体" w:hAnsi="宋体" w:eastAsia="宋体" w:cs="宋体"/>
          <w:kern w:val="0"/>
          <w:sz w:val="24"/>
        </w:rPr>
        <w:fldChar w:fldCharType="end"/>
      </w:r>
    </w:p>
    <w:p>
      <w:pPr>
        <w:spacing w:line="400" w:lineRule="exact"/>
        <w:ind w:firstLine="422" w:firstLineChars="200"/>
        <w:jc w:val="center"/>
        <w:rPr>
          <w:rFonts w:ascii="Times New Roman" w:hAnsi="Times New Roman" w:cs="Times New Roman"/>
          <w:sz w:val="24"/>
        </w:rPr>
      </w:pPr>
      <w:r>
        <w:rPr>
          <w:rFonts w:ascii="Times New Roman" w:hAnsi="Times New Roman" w:cs="Times New Roman"/>
          <w:b/>
          <w:szCs w:val="21"/>
        </w:rPr>
        <w:t>图3-</w:t>
      </w:r>
      <w:ins w:id="5" w:author="admin" w:date="2017-06-02T15:31:00Z">
        <w:r>
          <w:rPr>
            <w:rFonts w:hint="eastAsia" w:ascii="Times New Roman" w:hAnsi="Times New Roman" w:cs="Times New Roman"/>
            <w:b/>
            <w:szCs w:val="21"/>
          </w:rPr>
          <w:t>3</w:t>
        </w:r>
      </w:ins>
      <w:r>
        <w:rPr>
          <w:rFonts w:hint="eastAsia" w:ascii="Times New Roman" w:hAnsi="Times New Roman" w:cs="Times New Roman"/>
          <w:b/>
          <w:szCs w:val="21"/>
        </w:rPr>
        <w:t>学生用户团队管理</w:t>
      </w:r>
      <w:r>
        <w:rPr>
          <w:rFonts w:ascii="Times New Roman" w:hAnsi="Times New Roman" w:cs="Times New Roman"/>
          <w:b/>
          <w:szCs w:val="21"/>
        </w:rPr>
        <w:t>用例图</w:t>
      </w:r>
    </w:p>
    <w:p>
      <w:pPr>
        <w:numPr>
          <w:ilvl w:val="0"/>
          <w:numId w:val="1"/>
        </w:numPr>
        <w:spacing w:line="400" w:lineRule="exact"/>
        <w:ind w:left="420" w:leftChars="200"/>
        <w:rPr>
          <w:rFonts w:ascii="Times New Roman" w:hAnsi="Times New Roman" w:eastAsia="楷体" w:cs="Times New Roman"/>
          <w:sz w:val="24"/>
        </w:rPr>
      </w:pPr>
      <w:r>
        <w:rPr>
          <w:rFonts w:ascii="Times New Roman" w:hAnsi="Times New Roman" w:eastAsia="楷体" w:cs="Times New Roman"/>
          <w:sz w:val="24"/>
        </w:rPr>
        <w:t>修改</w:t>
      </w:r>
      <w:r>
        <w:rPr>
          <w:rFonts w:hint="eastAsia" w:ascii="Times New Roman" w:hAnsi="Times New Roman" w:eastAsia="楷体" w:cs="Times New Roman"/>
          <w:sz w:val="24"/>
        </w:rPr>
        <w:t>个人</w:t>
      </w:r>
      <w:r>
        <w:rPr>
          <w:rFonts w:ascii="Times New Roman" w:hAnsi="Times New Roman" w:eastAsia="楷体" w:cs="Times New Roman"/>
          <w:sz w:val="24"/>
        </w:rPr>
        <w:t>信息</w:t>
      </w:r>
    </w:p>
    <w:p>
      <w:pPr>
        <w:spacing w:line="400" w:lineRule="exact"/>
        <w:ind w:firstLine="420" w:firstLineChars="200"/>
        <w:rPr>
          <w:rFonts w:asciiTheme="minorEastAsia" w:hAnsiTheme="minorEastAsia" w:cstheme="minorEastAsia"/>
        </w:rPr>
      </w:pPr>
      <w:r>
        <w:rPr>
          <w:rFonts w:asciiTheme="minorEastAsia" w:hAnsiTheme="minorEastAsia" w:cstheme="minorEastAsia"/>
        </w:rPr>
        <w:t>用户可在后台</w:t>
      </w:r>
      <w:r>
        <w:rPr>
          <w:rFonts w:hint="eastAsia" w:asciiTheme="minorEastAsia" w:hAnsiTheme="minorEastAsia" w:cstheme="minorEastAsia"/>
        </w:rPr>
        <w:t>我的信息</w:t>
      </w:r>
      <w:r>
        <w:rPr>
          <w:rFonts w:asciiTheme="minorEastAsia" w:hAnsiTheme="minorEastAsia" w:cstheme="minorEastAsia"/>
        </w:rPr>
        <w:t>中修改个人详细信息（包括</w:t>
      </w:r>
      <w:r>
        <w:rPr>
          <w:rFonts w:hint="eastAsia" w:asciiTheme="minorEastAsia" w:hAnsiTheme="minorEastAsia" w:cstheme="minorEastAsia"/>
        </w:rPr>
        <w:t>修改姓名、Email</w:t>
      </w:r>
      <w:r>
        <w:rPr>
          <w:rFonts w:asciiTheme="minorEastAsia" w:hAnsiTheme="minorEastAsia" w:cstheme="minorEastAsia"/>
        </w:rPr>
        <w:t>、</w:t>
      </w:r>
      <w:r>
        <w:rPr>
          <w:rFonts w:hint="eastAsia" w:asciiTheme="minorEastAsia" w:hAnsiTheme="minorEastAsia" w:cstheme="minorEastAsia"/>
        </w:rPr>
        <w:t>密码、头像、手机号、学历、个人简介</w:t>
      </w:r>
      <w:r>
        <w:rPr>
          <w:rFonts w:asciiTheme="minorEastAsia" w:hAnsiTheme="minorEastAsia" w:cstheme="minorEastAsia"/>
        </w:rPr>
        <w:t>等）或密码。详细用例图如图3-</w:t>
      </w:r>
      <w:ins w:id="6" w:author="admin" w:date="2017-06-02T15:31:00Z">
        <w:r>
          <w:rPr>
            <w:rFonts w:hint="eastAsia" w:asciiTheme="minorEastAsia" w:hAnsiTheme="minorEastAsia" w:cstheme="minorEastAsia"/>
          </w:rPr>
          <w:t>4</w:t>
        </w:r>
      </w:ins>
      <w:r>
        <w:rPr>
          <w:rFonts w:asciiTheme="minorEastAsia" w:hAnsiTheme="minorEastAsia" w:cstheme="minorEastAsia"/>
        </w:rPr>
        <w:t>所示。</w:t>
      </w:r>
    </w:p>
    <w:p>
      <w:pPr>
        <w:widowControl/>
        <w:jc w:val="center"/>
        <w:rPr>
          <w:rFonts w:ascii="宋体" w:hAnsi="宋体" w:eastAsia="宋体" w:cs="宋体"/>
          <w:kern w:val="0"/>
          <w:sz w:val="24"/>
        </w:rPr>
      </w:pPr>
      <w:r>
        <w:rPr>
          <w:rFonts w:ascii="宋体" w:hAnsi="宋体" w:eastAsia="宋体" w:cs="宋体"/>
          <w:kern w:val="0"/>
          <w:sz w:val="24"/>
        </w:rPr>
        <w:fldChar w:fldCharType="begin"/>
      </w:r>
      <w:r>
        <w:rPr>
          <w:rFonts w:ascii="宋体" w:hAnsi="宋体" w:eastAsia="宋体" w:cs="宋体"/>
          <w:kern w:val="0"/>
          <w:sz w:val="24"/>
        </w:rPr>
        <w:instrText xml:space="preserve">INCLUDEPICTURE \d "C:\\Users\\RBB\\AppData\\Roaming\\Tencent\\Users\\314187985\\QQ\\WinTemp\\RichOle\\MPITIE}M0~5`GHNQ`]$TUJ8.png"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114300" distR="114300">
            <wp:extent cx="3907155" cy="1853565"/>
            <wp:effectExtent l="0" t="0" r="17145" b="13335"/>
            <wp:docPr id="22"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IMG_256"/>
                    <pic:cNvPicPr>
                      <a:picLocks noChangeAspect="1"/>
                    </pic:cNvPicPr>
                  </pic:nvPicPr>
                  <pic:blipFill>
                    <a:blip r:embed="rId18"/>
                    <a:stretch>
                      <a:fillRect/>
                    </a:stretch>
                  </pic:blipFill>
                  <pic:spPr>
                    <a:xfrm>
                      <a:off x="0" y="0"/>
                      <a:ext cx="3907155" cy="1853565"/>
                    </a:xfrm>
                    <a:prstGeom prst="rect">
                      <a:avLst/>
                    </a:prstGeom>
                    <a:noFill/>
                    <a:ln w="9525">
                      <a:noFill/>
                    </a:ln>
                  </pic:spPr>
                </pic:pic>
              </a:graphicData>
            </a:graphic>
          </wp:inline>
        </w:drawing>
      </w:r>
      <w:r>
        <w:rPr>
          <w:rFonts w:ascii="宋体" w:hAnsi="宋体" w:eastAsia="宋体" w:cs="宋体"/>
          <w:kern w:val="0"/>
          <w:sz w:val="24"/>
        </w:rPr>
        <w:fldChar w:fldCharType="end"/>
      </w:r>
    </w:p>
    <w:p>
      <w:pPr>
        <w:spacing w:line="400" w:lineRule="exact"/>
        <w:ind w:firstLine="422" w:firstLineChars="200"/>
        <w:jc w:val="center"/>
        <w:rPr>
          <w:rFonts w:ascii="Times New Roman" w:hAnsi="Times New Roman" w:cs="Times New Roman"/>
          <w:b/>
          <w:szCs w:val="21"/>
        </w:rPr>
      </w:pPr>
      <w:r>
        <w:rPr>
          <w:rFonts w:ascii="Times New Roman" w:hAnsi="Times New Roman" w:cs="Times New Roman"/>
          <w:b/>
          <w:szCs w:val="21"/>
        </w:rPr>
        <w:t>图3-</w:t>
      </w:r>
      <w:ins w:id="7" w:author="admin" w:date="2017-06-02T15:32:00Z">
        <w:r>
          <w:rPr>
            <w:rFonts w:hint="eastAsia" w:ascii="Times New Roman" w:hAnsi="Times New Roman" w:cs="Times New Roman"/>
            <w:b/>
            <w:szCs w:val="21"/>
          </w:rPr>
          <w:t>4</w:t>
        </w:r>
      </w:ins>
      <w:r>
        <w:rPr>
          <w:rFonts w:hint="eastAsia" w:ascii="Times New Roman" w:hAnsi="Times New Roman" w:cs="Times New Roman"/>
          <w:b/>
          <w:szCs w:val="21"/>
        </w:rPr>
        <w:t>学生用户我的信息管理</w:t>
      </w:r>
      <w:r>
        <w:rPr>
          <w:rFonts w:ascii="Times New Roman" w:hAnsi="Times New Roman" w:cs="Times New Roman"/>
          <w:b/>
          <w:szCs w:val="21"/>
        </w:rPr>
        <w:t>用例图</w:t>
      </w:r>
    </w:p>
    <w:p>
      <w:pPr>
        <w:numPr>
          <w:ilvl w:val="0"/>
          <w:numId w:val="1"/>
        </w:numPr>
        <w:spacing w:line="400" w:lineRule="exact"/>
        <w:ind w:left="420" w:leftChars="200"/>
        <w:rPr>
          <w:rFonts w:ascii="Times New Roman" w:hAnsi="Times New Roman" w:eastAsia="楷体" w:cs="Times New Roman"/>
          <w:sz w:val="24"/>
        </w:rPr>
      </w:pPr>
      <w:r>
        <w:rPr>
          <w:rFonts w:hint="eastAsia" w:ascii="Times New Roman" w:hAnsi="Times New Roman" w:eastAsia="楷体" w:cs="Times New Roman"/>
          <w:sz w:val="24"/>
        </w:rPr>
        <w:t>平台使用手册以及使用说明的浏览</w:t>
      </w:r>
    </w:p>
    <w:p>
      <w:pPr>
        <w:spacing w:line="400" w:lineRule="exact"/>
        <w:ind w:left="420" w:firstLine="420" w:firstLineChars="200"/>
        <w:rPr>
          <w:rFonts w:asciiTheme="minorEastAsia" w:hAnsiTheme="minorEastAsia" w:cstheme="minorEastAsia"/>
        </w:rPr>
      </w:pPr>
      <w:r>
        <w:rPr>
          <w:rFonts w:hint="eastAsia" w:asciiTheme="minorEastAsia" w:hAnsiTheme="minorEastAsia" w:cstheme="minorEastAsia"/>
        </w:rPr>
        <w:t>刚进入系统后台，系统后台首页会展示平台使用视频以及文字信息说明</w:t>
      </w:r>
      <w:r>
        <w:rPr>
          <w:rFonts w:asciiTheme="minorEastAsia" w:hAnsiTheme="minorEastAsia" w:cstheme="minorEastAsia"/>
        </w:rPr>
        <w:t>。</w:t>
      </w:r>
    </w:p>
    <w:p>
      <w:pPr>
        <w:spacing w:line="400" w:lineRule="exact"/>
        <w:ind w:left="420" w:firstLine="420" w:firstLineChars="200"/>
        <w:rPr>
          <w:rFonts w:asciiTheme="minorEastAsia" w:hAnsiTheme="minorEastAsia" w:cstheme="minorEastAsia"/>
        </w:rPr>
      </w:pPr>
      <w:r>
        <w:rPr>
          <w:rFonts w:asciiTheme="minorEastAsia" w:hAnsiTheme="minorEastAsia" w:cstheme="minorEastAsia"/>
        </w:rPr>
        <w:t>普通用户的详细功能用例图如图3-</w:t>
      </w:r>
      <w:ins w:id="8" w:author="admin" w:date="2017-06-02T15:32:00Z">
        <w:r>
          <w:rPr>
            <w:rFonts w:hint="eastAsia" w:asciiTheme="minorEastAsia" w:hAnsiTheme="minorEastAsia" w:cstheme="minorEastAsia"/>
          </w:rPr>
          <w:t>5</w:t>
        </w:r>
      </w:ins>
      <w:r>
        <w:rPr>
          <w:rFonts w:asciiTheme="minorEastAsia" w:hAnsiTheme="minorEastAsia" w:cstheme="minorEastAsia"/>
        </w:rPr>
        <w:t>所示。</w:t>
      </w:r>
    </w:p>
    <w:p>
      <w:pPr>
        <w:widowControl/>
        <w:jc w:val="center"/>
      </w:pPr>
      <w:r>
        <w:drawing>
          <wp:inline distT="0" distB="0" distL="114300" distR="114300">
            <wp:extent cx="4568190" cy="3162300"/>
            <wp:effectExtent l="0" t="0" r="3810" b="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9"/>
                    <a:stretch>
                      <a:fillRect/>
                    </a:stretch>
                  </pic:blipFill>
                  <pic:spPr>
                    <a:xfrm>
                      <a:off x="0" y="0"/>
                      <a:ext cx="4568190" cy="3162300"/>
                    </a:xfrm>
                    <a:prstGeom prst="rect">
                      <a:avLst/>
                    </a:prstGeom>
                    <a:noFill/>
                    <a:ln w="9525">
                      <a:noFill/>
                    </a:ln>
                  </pic:spPr>
                </pic:pic>
              </a:graphicData>
            </a:graphic>
          </wp:inline>
        </w:drawing>
      </w:r>
    </w:p>
    <w:p>
      <w:pPr>
        <w:widowControl/>
        <w:jc w:val="center"/>
      </w:pPr>
      <w:r>
        <w:drawing>
          <wp:inline distT="0" distB="0" distL="114300" distR="114300">
            <wp:extent cx="4570095" cy="2320290"/>
            <wp:effectExtent l="0" t="0" r="1905" b="381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0"/>
                    <a:stretch>
                      <a:fillRect/>
                    </a:stretch>
                  </pic:blipFill>
                  <pic:spPr>
                    <a:xfrm>
                      <a:off x="0" y="0"/>
                      <a:ext cx="4570095" cy="2320290"/>
                    </a:xfrm>
                    <a:prstGeom prst="rect">
                      <a:avLst/>
                    </a:prstGeom>
                    <a:noFill/>
                    <a:ln w="9525">
                      <a:noFill/>
                    </a:ln>
                  </pic:spPr>
                </pic:pic>
              </a:graphicData>
            </a:graphic>
          </wp:inline>
        </w:drawing>
      </w:r>
    </w:p>
    <w:p>
      <w:pPr>
        <w:spacing w:line="400" w:lineRule="exact"/>
        <w:ind w:firstLine="422" w:firstLineChars="200"/>
        <w:jc w:val="center"/>
        <w:rPr>
          <w:rFonts w:ascii="Times New Roman" w:hAnsi="Times New Roman" w:cs="Times New Roman"/>
          <w:sz w:val="24"/>
        </w:rPr>
      </w:pPr>
      <w:r>
        <w:rPr>
          <w:rFonts w:ascii="Times New Roman" w:hAnsi="Times New Roman" w:cs="Times New Roman"/>
          <w:b/>
          <w:szCs w:val="21"/>
        </w:rPr>
        <w:t>图3-</w:t>
      </w:r>
      <w:ins w:id="9" w:author="RBB" w:date="2017-06-02T20:43:58Z">
        <w:r>
          <w:rPr>
            <w:rFonts w:hint="eastAsia" w:ascii="Times New Roman" w:hAnsi="Times New Roman" w:cs="Times New Roman"/>
            <w:b/>
            <w:szCs w:val="21"/>
            <w:lang w:val="en-US" w:eastAsia="zh-CN"/>
          </w:rPr>
          <w:t>5</w:t>
        </w:r>
      </w:ins>
      <w:r>
        <w:rPr>
          <w:rFonts w:ascii="Times New Roman" w:hAnsi="Times New Roman" w:cs="Times New Roman"/>
          <w:b/>
          <w:szCs w:val="21"/>
        </w:rPr>
        <w:t>普通用户的详细功能用例图</w:t>
      </w:r>
    </w:p>
    <w:p>
      <w:pPr>
        <w:widowControl/>
        <w:spacing w:beforeLines="50" w:afterLines="50" w:line="400" w:lineRule="exact"/>
        <w:jc w:val="left"/>
        <w:outlineLvl w:val="2"/>
        <w:rPr>
          <w:rFonts w:ascii="Times New Roman" w:hAnsi="Times New Roman" w:cs="Times New Roman"/>
          <w:b/>
          <w:bCs/>
          <w:sz w:val="24"/>
        </w:rPr>
      </w:pPr>
      <w:bookmarkStart w:id="60" w:name="_Toc8185"/>
      <w:r>
        <w:rPr>
          <w:rFonts w:ascii="Times New Roman" w:hAnsi="Times New Roman" w:cs="Times New Roman"/>
          <w:b/>
          <w:bCs/>
          <w:sz w:val="24"/>
        </w:rPr>
        <w:t>3.</w:t>
      </w:r>
      <w:r>
        <w:rPr>
          <w:rFonts w:hint="eastAsia" w:ascii="Times New Roman" w:hAnsi="Times New Roman" w:cs="Times New Roman"/>
          <w:b/>
          <w:bCs/>
          <w:sz w:val="24"/>
        </w:rPr>
        <w:t>2</w:t>
      </w:r>
      <w:r>
        <w:rPr>
          <w:rFonts w:ascii="Times New Roman" w:hAnsi="Times New Roman" w:cs="Times New Roman"/>
          <w:b/>
          <w:bCs/>
          <w:sz w:val="24"/>
        </w:rPr>
        <w:t>.</w:t>
      </w:r>
      <w:r>
        <w:rPr>
          <w:rFonts w:hint="eastAsia" w:ascii="Times New Roman" w:hAnsi="Times New Roman" w:cs="Times New Roman"/>
          <w:b/>
          <w:bCs/>
          <w:sz w:val="24"/>
        </w:rPr>
        <w:t>2教师</w:t>
      </w:r>
      <w:r>
        <w:rPr>
          <w:rFonts w:ascii="Times New Roman" w:hAnsi="Times New Roman" w:cs="Times New Roman"/>
          <w:b/>
          <w:bCs/>
          <w:sz w:val="24"/>
        </w:rPr>
        <w:t>用户模块</w:t>
      </w:r>
      <w:bookmarkEnd w:id="60"/>
    </w:p>
    <w:p>
      <w:pPr>
        <w:spacing w:line="400" w:lineRule="exact"/>
        <w:ind w:firstLine="420"/>
        <w:rPr>
          <w:rFonts w:ascii="Times New Roman" w:hAnsi="Times New Roman" w:eastAsia="楷体" w:cs="Times New Roman"/>
          <w:sz w:val="24"/>
        </w:rPr>
      </w:pPr>
      <w:r>
        <w:rPr>
          <w:rFonts w:hint="eastAsia" w:ascii="Times New Roman" w:hAnsi="Times New Roman" w:eastAsia="楷体" w:cs="Times New Roman"/>
          <w:sz w:val="24"/>
        </w:rPr>
        <w:t>1.审核管理</w:t>
      </w:r>
    </w:p>
    <w:p>
      <w:pPr>
        <w:spacing w:line="400" w:lineRule="exact"/>
        <w:ind w:left="420" w:firstLine="420" w:firstLineChars="200"/>
        <w:rPr>
          <w:rFonts w:asciiTheme="minorEastAsia" w:hAnsiTheme="minorEastAsia" w:cstheme="minorEastAsia"/>
        </w:rPr>
      </w:pPr>
      <w:r>
        <w:rPr>
          <w:rFonts w:hint="eastAsia" w:asciiTheme="minorEastAsia" w:hAnsiTheme="minorEastAsia" w:cstheme="minorEastAsia"/>
        </w:rPr>
        <w:t>教师</w:t>
      </w:r>
      <w:r>
        <w:rPr>
          <w:rFonts w:asciiTheme="minorEastAsia" w:hAnsiTheme="minorEastAsia" w:cstheme="minorEastAsia"/>
        </w:rPr>
        <w:t>用户可在后台</w:t>
      </w:r>
      <w:r>
        <w:rPr>
          <w:rFonts w:hint="eastAsia" w:asciiTheme="minorEastAsia" w:hAnsiTheme="minorEastAsia" w:cstheme="minorEastAsia"/>
        </w:rPr>
        <w:t>审核管理中进行审核项目</w:t>
      </w:r>
      <w:r>
        <w:rPr>
          <w:rFonts w:asciiTheme="minorEastAsia" w:hAnsiTheme="minorEastAsia" w:cstheme="minorEastAsia"/>
        </w:rPr>
        <w:t>（包括</w:t>
      </w:r>
      <w:r>
        <w:rPr>
          <w:rFonts w:hint="eastAsia" w:asciiTheme="minorEastAsia" w:hAnsiTheme="minorEastAsia" w:cstheme="minorEastAsia"/>
        </w:rPr>
        <w:t>审核项目查看，项目初期审核，项目结题审核，项目审核评价等</w:t>
      </w:r>
      <w:r>
        <w:rPr>
          <w:rFonts w:asciiTheme="minorEastAsia" w:hAnsiTheme="minorEastAsia" w:cstheme="minorEastAsia"/>
        </w:rPr>
        <w:t>）。详细用例图如图3-</w:t>
      </w:r>
      <w:r>
        <w:rPr>
          <w:rFonts w:hint="eastAsia" w:asciiTheme="minorEastAsia" w:hAnsiTheme="minorEastAsia" w:cstheme="minorEastAsia"/>
        </w:rPr>
        <w:t>5</w:t>
      </w:r>
      <w:r>
        <w:rPr>
          <w:rFonts w:asciiTheme="minorEastAsia" w:hAnsiTheme="minorEastAsia" w:cstheme="minorEastAsia"/>
        </w:rPr>
        <w:t>所示。</w:t>
      </w:r>
    </w:p>
    <w:p>
      <w:pPr>
        <w:widowControl/>
        <w:jc w:val="center"/>
        <w:rPr>
          <w:rFonts w:ascii="宋体" w:hAnsi="宋体" w:eastAsia="宋体" w:cs="宋体"/>
          <w:kern w:val="0"/>
          <w:sz w:val="24"/>
        </w:rPr>
      </w:pPr>
      <w:r>
        <w:rPr>
          <w:rFonts w:ascii="宋体" w:hAnsi="宋体" w:eastAsia="宋体" w:cs="宋体"/>
          <w:kern w:val="0"/>
          <w:sz w:val="24"/>
        </w:rPr>
        <w:fldChar w:fldCharType="begin"/>
      </w:r>
      <w:r>
        <w:rPr>
          <w:rFonts w:ascii="宋体" w:hAnsi="宋体" w:eastAsia="宋体" w:cs="宋体"/>
          <w:kern w:val="0"/>
          <w:sz w:val="24"/>
        </w:rPr>
        <w:instrText xml:space="preserve">INCLUDEPICTURE \d "C:\\Users\\RBB\\AppData\\Roaming\\Tencent\\Users\\314187985\\QQ\\WinTemp\\RichOle\\N%FMK%]{WSB7DOJ%G}0ZF_O.png"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114300" distR="114300">
            <wp:extent cx="4115435" cy="2172335"/>
            <wp:effectExtent l="0" t="0" r="18415" b="18415"/>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21"/>
                    <a:stretch>
                      <a:fillRect/>
                    </a:stretch>
                  </pic:blipFill>
                  <pic:spPr>
                    <a:xfrm>
                      <a:off x="0" y="0"/>
                      <a:ext cx="4115435" cy="2172335"/>
                    </a:xfrm>
                    <a:prstGeom prst="rect">
                      <a:avLst/>
                    </a:prstGeom>
                    <a:noFill/>
                    <a:ln w="9525">
                      <a:noFill/>
                    </a:ln>
                  </pic:spPr>
                </pic:pic>
              </a:graphicData>
            </a:graphic>
          </wp:inline>
        </w:drawing>
      </w:r>
      <w:r>
        <w:rPr>
          <w:rFonts w:ascii="宋体" w:hAnsi="宋体" w:eastAsia="宋体" w:cs="宋体"/>
          <w:kern w:val="0"/>
          <w:sz w:val="24"/>
        </w:rPr>
        <w:fldChar w:fldCharType="end"/>
      </w:r>
    </w:p>
    <w:p>
      <w:pPr>
        <w:spacing w:line="400" w:lineRule="exact"/>
        <w:ind w:firstLine="422" w:firstLineChars="200"/>
        <w:jc w:val="center"/>
        <w:rPr>
          <w:rFonts w:ascii="Times New Roman" w:hAnsi="Times New Roman" w:cs="Times New Roman"/>
          <w:sz w:val="24"/>
        </w:rPr>
      </w:pPr>
      <w:r>
        <w:rPr>
          <w:rFonts w:ascii="Times New Roman" w:hAnsi="Times New Roman" w:cs="Times New Roman"/>
          <w:b/>
          <w:szCs w:val="21"/>
        </w:rPr>
        <w:t>图3-</w:t>
      </w:r>
      <w:r>
        <w:rPr>
          <w:rFonts w:hint="eastAsia" w:ascii="Times New Roman" w:hAnsi="Times New Roman" w:cs="Times New Roman"/>
          <w:b/>
          <w:szCs w:val="21"/>
        </w:rPr>
        <w:t>5教师</w:t>
      </w:r>
      <w:r>
        <w:rPr>
          <w:rFonts w:ascii="Times New Roman" w:hAnsi="Times New Roman" w:cs="Times New Roman"/>
          <w:b/>
          <w:szCs w:val="21"/>
        </w:rPr>
        <w:t>用户的</w:t>
      </w:r>
      <w:r>
        <w:rPr>
          <w:rFonts w:hint="eastAsia" w:ascii="Times New Roman" w:hAnsi="Times New Roman" w:cs="Times New Roman"/>
          <w:b/>
          <w:szCs w:val="21"/>
        </w:rPr>
        <w:t>审核管理</w:t>
      </w:r>
      <w:r>
        <w:rPr>
          <w:rFonts w:ascii="Times New Roman" w:hAnsi="Times New Roman" w:cs="Times New Roman"/>
          <w:b/>
          <w:szCs w:val="21"/>
        </w:rPr>
        <w:t>用例图</w:t>
      </w:r>
    </w:p>
    <w:p>
      <w:pPr>
        <w:widowControl/>
        <w:jc w:val="center"/>
        <w:rPr>
          <w:rFonts w:ascii="宋体" w:hAnsi="宋体" w:eastAsia="宋体" w:cs="宋体"/>
          <w:kern w:val="0"/>
          <w:sz w:val="24"/>
        </w:rPr>
      </w:pPr>
    </w:p>
    <w:p>
      <w:pPr>
        <w:spacing w:line="400" w:lineRule="exact"/>
        <w:ind w:firstLine="420"/>
        <w:rPr>
          <w:rFonts w:ascii="Times New Roman" w:hAnsi="Times New Roman" w:eastAsia="楷体" w:cs="Times New Roman"/>
          <w:sz w:val="24"/>
        </w:rPr>
      </w:pPr>
      <w:r>
        <w:rPr>
          <w:rFonts w:hint="eastAsia" w:ascii="Times New Roman" w:hAnsi="Times New Roman" w:eastAsia="楷体" w:cs="Times New Roman"/>
          <w:sz w:val="24"/>
        </w:rPr>
        <w:t>2.审核项目监控</w:t>
      </w:r>
    </w:p>
    <w:p>
      <w:pPr>
        <w:spacing w:line="400" w:lineRule="exact"/>
        <w:ind w:left="420" w:firstLine="420" w:firstLineChars="200"/>
        <w:rPr>
          <w:rFonts w:asciiTheme="minorEastAsia" w:hAnsiTheme="minorEastAsia" w:cstheme="minorEastAsia"/>
        </w:rPr>
      </w:pPr>
      <w:r>
        <w:rPr>
          <w:rFonts w:hint="eastAsia" w:asciiTheme="minorEastAsia" w:hAnsiTheme="minorEastAsia" w:cstheme="minorEastAsia"/>
        </w:rPr>
        <w:t>教师用户可以在自己审核列表下载到项目创建者在完成该项目的过程到目前为止中所生成的全部文档</w:t>
      </w:r>
      <w:r>
        <w:rPr>
          <w:rFonts w:asciiTheme="minorEastAsia" w:hAnsiTheme="minorEastAsia" w:cstheme="minorEastAsia"/>
        </w:rPr>
        <w:t>。详细用例图如图3-</w:t>
      </w:r>
      <w:r>
        <w:rPr>
          <w:rFonts w:hint="eastAsia" w:asciiTheme="minorEastAsia" w:hAnsiTheme="minorEastAsia" w:cstheme="minorEastAsia"/>
        </w:rPr>
        <w:t>6</w:t>
      </w:r>
      <w:r>
        <w:rPr>
          <w:rFonts w:asciiTheme="minorEastAsia" w:hAnsiTheme="minorEastAsia" w:cstheme="minorEastAsia"/>
        </w:rPr>
        <w:t>所示。</w:t>
      </w:r>
    </w:p>
    <w:p>
      <w:pPr>
        <w:widowControl/>
        <w:jc w:val="center"/>
      </w:pPr>
      <w:r>
        <w:rPr>
          <w:rFonts w:ascii="宋体" w:hAnsi="宋体" w:eastAsia="宋体" w:cs="宋体"/>
          <w:kern w:val="0"/>
          <w:sz w:val="24"/>
        </w:rPr>
        <w:fldChar w:fldCharType="begin"/>
      </w:r>
      <w:r>
        <w:rPr>
          <w:rFonts w:ascii="宋体" w:hAnsi="宋体" w:eastAsia="宋体" w:cs="宋体"/>
          <w:kern w:val="0"/>
          <w:sz w:val="24"/>
        </w:rPr>
        <w:instrText xml:space="preserve">INCLUDEPICTURE \d "C:\\Users\\RBB\\AppData\\Roaming\\Tencent\\Users\\314187985\\QQ\\WinTemp\\RichOle\\M~48[HR}SHC{0H[K00{)BTC.png"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114300" distR="114300">
            <wp:extent cx="3856355" cy="953135"/>
            <wp:effectExtent l="0" t="0" r="10795" b="18415"/>
            <wp:docPr id="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IMG_256"/>
                    <pic:cNvPicPr>
                      <a:picLocks noChangeAspect="1"/>
                    </pic:cNvPicPr>
                  </pic:nvPicPr>
                  <pic:blipFill>
                    <a:blip r:embed="rId22"/>
                    <a:stretch>
                      <a:fillRect/>
                    </a:stretch>
                  </pic:blipFill>
                  <pic:spPr>
                    <a:xfrm>
                      <a:off x="0" y="0"/>
                      <a:ext cx="3856355" cy="953135"/>
                    </a:xfrm>
                    <a:prstGeom prst="rect">
                      <a:avLst/>
                    </a:prstGeom>
                    <a:noFill/>
                    <a:ln w="9525">
                      <a:noFill/>
                    </a:ln>
                  </pic:spPr>
                </pic:pic>
              </a:graphicData>
            </a:graphic>
          </wp:inline>
        </w:drawing>
      </w:r>
      <w:r>
        <w:rPr>
          <w:rFonts w:ascii="宋体" w:hAnsi="宋体" w:eastAsia="宋体" w:cs="宋体"/>
          <w:kern w:val="0"/>
          <w:sz w:val="24"/>
        </w:rPr>
        <w:fldChar w:fldCharType="end"/>
      </w:r>
    </w:p>
    <w:p>
      <w:pPr>
        <w:spacing w:line="400" w:lineRule="exact"/>
        <w:ind w:firstLine="422" w:firstLineChars="200"/>
        <w:jc w:val="center"/>
        <w:rPr>
          <w:rFonts w:ascii="Times New Roman" w:hAnsi="Times New Roman" w:cs="Times New Roman"/>
          <w:sz w:val="24"/>
        </w:rPr>
      </w:pPr>
      <w:r>
        <w:rPr>
          <w:rFonts w:ascii="Times New Roman" w:hAnsi="Times New Roman" w:cs="Times New Roman"/>
          <w:b/>
          <w:szCs w:val="21"/>
        </w:rPr>
        <w:t>图3-</w:t>
      </w:r>
      <w:r>
        <w:rPr>
          <w:rFonts w:hint="eastAsia" w:ascii="Times New Roman" w:hAnsi="Times New Roman" w:cs="Times New Roman"/>
          <w:b/>
          <w:szCs w:val="21"/>
        </w:rPr>
        <w:t>6教师</w:t>
      </w:r>
      <w:r>
        <w:rPr>
          <w:rFonts w:ascii="Times New Roman" w:hAnsi="Times New Roman" w:cs="Times New Roman"/>
          <w:b/>
          <w:szCs w:val="21"/>
        </w:rPr>
        <w:t>用户的</w:t>
      </w:r>
      <w:r>
        <w:rPr>
          <w:rFonts w:hint="eastAsia" w:ascii="Times New Roman" w:hAnsi="Times New Roman" w:cs="Times New Roman"/>
          <w:b/>
          <w:szCs w:val="21"/>
        </w:rPr>
        <w:t>审核管理</w:t>
      </w:r>
      <w:r>
        <w:rPr>
          <w:rFonts w:ascii="Times New Roman" w:hAnsi="Times New Roman" w:cs="Times New Roman"/>
          <w:b/>
          <w:szCs w:val="21"/>
        </w:rPr>
        <w:t>用例图</w:t>
      </w:r>
    </w:p>
    <w:p>
      <w:pPr>
        <w:spacing w:line="400" w:lineRule="exact"/>
        <w:ind w:firstLine="420"/>
        <w:rPr>
          <w:rFonts w:ascii="Times New Roman" w:hAnsi="Times New Roman" w:eastAsia="楷体" w:cs="Times New Roman"/>
          <w:sz w:val="24"/>
        </w:rPr>
      </w:pPr>
      <w:r>
        <w:rPr>
          <w:rFonts w:hint="eastAsia" w:ascii="Times New Roman" w:hAnsi="Times New Roman" w:eastAsia="楷体" w:cs="Times New Roman"/>
          <w:sz w:val="24"/>
        </w:rPr>
        <w:t>3.</w:t>
      </w:r>
      <w:r>
        <w:rPr>
          <w:rFonts w:ascii="Times New Roman" w:hAnsi="Times New Roman" w:eastAsia="楷体" w:cs="Times New Roman"/>
          <w:sz w:val="24"/>
        </w:rPr>
        <w:t>修改</w:t>
      </w:r>
      <w:r>
        <w:rPr>
          <w:rFonts w:hint="eastAsia" w:ascii="Times New Roman" w:hAnsi="Times New Roman" w:eastAsia="楷体" w:cs="Times New Roman"/>
          <w:sz w:val="24"/>
        </w:rPr>
        <w:t>个人</w:t>
      </w:r>
      <w:r>
        <w:rPr>
          <w:rFonts w:ascii="Times New Roman" w:hAnsi="Times New Roman" w:eastAsia="楷体" w:cs="Times New Roman"/>
          <w:sz w:val="24"/>
        </w:rPr>
        <w:t>信息</w:t>
      </w:r>
    </w:p>
    <w:p>
      <w:pPr>
        <w:spacing w:line="400" w:lineRule="exact"/>
        <w:ind w:left="420" w:firstLine="420" w:firstLineChars="200"/>
        <w:rPr>
          <w:rFonts w:asciiTheme="minorEastAsia" w:hAnsiTheme="minorEastAsia" w:cstheme="minorEastAsia"/>
        </w:rPr>
      </w:pPr>
      <w:r>
        <w:rPr>
          <w:rFonts w:asciiTheme="minorEastAsia" w:hAnsiTheme="minorEastAsia" w:cstheme="minorEastAsia"/>
        </w:rPr>
        <w:t>用户可在后台</w:t>
      </w:r>
      <w:r>
        <w:rPr>
          <w:rFonts w:hint="eastAsia" w:asciiTheme="minorEastAsia" w:hAnsiTheme="minorEastAsia" w:cstheme="minorEastAsia"/>
        </w:rPr>
        <w:t>我的信息</w:t>
      </w:r>
      <w:r>
        <w:rPr>
          <w:rFonts w:asciiTheme="minorEastAsia" w:hAnsiTheme="minorEastAsia" w:cstheme="minorEastAsia"/>
        </w:rPr>
        <w:t>中修改个人详细信息（包括</w:t>
      </w:r>
      <w:r>
        <w:rPr>
          <w:rFonts w:hint="eastAsia" w:asciiTheme="minorEastAsia" w:hAnsiTheme="minorEastAsia" w:cstheme="minorEastAsia"/>
        </w:rPr>
        <w:t>修改姓名、Email</w:t>
      </w:r>
      <w:r>
        <w:rPr>
          <w:rFonts w:asciiTheme="minorEastAsia" w:hAnsiTheme="minorEastAsia" w:cstheme="minorEastAsia"/>
        </w:rPr>
        <w:t>、</w:t>
      </w:r>
      <w:r>
        <w:rPr>
          <w:rFonts w:hint="eastAsia" w:asciiTheme="minorEastAsia" w:hAnsiTheme="minorEastAsia" w:cstheme="minorEastAsia"/>
        </w:rPr>
        <w:t>密码、头像、手机号、学历、个人简介</w:t>
      </w:r>
      <w:r>
        <w:rPr>
          <w:rFonts w:asciiTheme="minorEastAsia" w:hAnsiTheme="minorEastAsia" w:cstheme="minorEastAsia"/>
        </w:rPr>
        <w:t>等）或密码。</w:t>
      </w:r>
    </w:p>
    <w:p>
      <w:pPr>
        <w:spacing w:line="400" w:lineRule="exact"/>
        <w:ind w:left="420" w:firstLine="420" w:firstLineChars="200"/>
        <w:rPr>
          <w:rFonts w:asciiTheme="minorEastAsia" w:hAnsiTheme="minorEastAsia" w:cstheme="minorEastAsia"/>
        </w:rPr>
      </w:pPr>
      <w:r>
        <w:rPr>
          <w:rFonts w:hint="eastAsia" w:asciiTheme="minorEastAsia" w:hAnsiTheme="minorEastAsia" w:cstheme="minorEastAsia"/>
        </w:rPr>
        <w:t>教师</w:t>
      </w:r>
      <w:r>
        <w:rPr>
          <w:rFonts w:asciiTheme="minorEastAsia" w:hAnsiTheme="minorEastAsia" w:cstheme="minorEastAsia"/>
        </w:rPr>
        <w:t>用户的详细功能用例图如图3-</w:t>
      </w:r>
      <w:r>
        <w:rPr>
          <w:rFonts w:hint="eastAsia" w:asciiTheme="minorEastAsia" w:hAnsiTheme="minorEastAsia" w:cstheme="minorEastAsia"/>
        </w:rPr>
        <w:t>7</w:t>
      </w:r>
      <w:r>
        <w:rPr>
          <w:rFonts w:asciiTheme="minorEastAsia" w:hAnsiTheme="minorEastAsia" w:cstheme="minorEastAsia"/>
        </w:rPr>
        <w:t>所示。</w:t>
      </w:r>
    </w:p>
    <w:p>
      <w:pPr>
        <w:widowControl/>
        <w:jc w:val="center"/>
        <w:rPr>
          <w:rFonts w:ascii="宋体" w:hAnsi="宋体" w:eastAsia="宋体" w:cs="宋体"/>
          <w:kern w:val="0"/>
          <w:sz w:val="24"/>
        </w:rPr>
      </w:pPr>
    </w:p>
    <w:p>
      <w:pPr>
        <w:widowControl/>
        <w:jc w:val="center"/>
        <w:rPr>
          <w:rFonts w:ascii="宋体" w:hAnsi="宋体" w:eastAsia="宋体" w:cs="宋体"/>
          <w:kern w:val="0"/>
          <w:sz w:val="24"/>
        </w:rPr>
      </w:pPr>
      <w:r>
        <w:rPr>
          <w:rFonts w:ascii="宋体" w:hAnsi="宋体" w:eastAsia="宋体" w:cs="宋体"/>
          <w:kern w:val="0"/>
          <w:sz w:val="24"/>
        </w:rPr>
        <w:fldChar w:fldCharType="begin"/>
      </w:r>
      <w:r>
        <w:rPr>
          <w:rFonts w:ascii="宋体" w:hAnsi="宋体" w:eastAsia="宋体" w:cs="宋体"/>
          <w:kern w:val="0"/>
          <w:sz w:val="24"/>
        </w:rPr>
        <w:instrText xml:space="preserve">INCLUDEPICTURE \d "C:\\Users\\RBB\\AppData\\Roaming\\Tencent\\Users\\314187985\\QQ\\WinTemp\\RichOle\\PQR]A6E52N]2`(XF~948762.png"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114300" distR="114300">
            <wp:extent cx="4220845" cy="2296795"/>
            <wp:effectExtent l="0" t="0" r="8255" b="8255"/>
            <wp:docPr id="1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descr="IMG_256"/>
                    <pic:cNvPicPr>
                      <a:picLocks noChangeAspect="1"/>
                    </pic:cNvPicPr>
                  </pic:nvPicPr>
                  <pic:blipFill>
                    <a:blip r:embed="rId23"/>
                    <a:stretch>
                      <a:fillRect/>
                    </a:stretch>
                  </pic:blipFill>
                  <pic:spPr>
                    <a:xfrm>
                      <a:off x="0" y="0"/>
                      <a:ext cx="4220845" cy="2296795"/>
                    </a:xfrm>
                    <a:prstGeom prst="rect">
                      <a:avLst/>
                    </a:prstGeom>
                    <a:noFill/>
                    <a:ln w="9525">
                      <a:noFill/>
                    </a:ln>
                  </pic:spPr>
                </pic:pic>
              </a:graphicData>
            </a:graphic>
          </wp:inline>
        </w:drawing>
      </w:r>
      <w:r>
        <w:rPr>
          <w:rFonts w:ascii="宋体" w:hAnsi="宋体" w:eastAsia="宋体" w:cs="宋体"/>
          <w:kern w:val="0"/>
          <w:sz w:val="24"/>
        </w:rPr>
        <w:fldChar w:fldCharType="end"/>
      </w:r>
    </w:p>
    <w:p>
      <w:pPr>
        <w:spacing w:line="400" w:lineRule="exact"/>
        <w:ind w:firstLine="422" w:firstLineChars="200"/>
        <w:jc w:val="center"/>
        <w:rPr>
          <w:rFonts w:ascii="宋体" w:hAnsi="宋体" w:eastAsia="宋体" w:cs="宋体"/>
          <w:kern w:val="0"/>
          <w:sz w:val="24"/>
        </w:rPr>
      </w:pPr>
      <w:r>
        <w:rPr>
          <w:rFonts w:ascii="Times New Roman" w:hAnsi="Times New Roman" w:cs="Times New Roman"/>
          <w:b/>
          <w:szCs w:val="21"/>
        </w:rPr>
        <w:t>图3-</w:t>
      </w:r>
      <w:r>
        <w:rPr>
          <w:rFonts w:hint="eastAsia" w:ascii="Times New Roman" w:hAnsi="Times New Roman" w:cs="Times New Roman"/>
          <w:b/>
          <w:szCs w:val="21"/>
        </w:rPr>
        <w:t>7教师</w:t>
      </w:r>
      <w:r>
        <w:rPr>
          <w:rFonts w:ascii="Times New Roman" w:hAnsi="Times New Roman" w:cs="Times New Roman"/>
          <w:b/>
          <w:szCs w:val="21"/>
        </w:rPr>
        <w:t>用户的详细功能用例图</w:t>
      </w:r>
    </w:p>
    <w:p>
      <w:pPr>
        <w:widowControl/>
        <w:spacing w:beforeLines="50" w:afterLines="50" w:line="400" w:lineRule="exact"/>
        <w:jc w:val="left"/>
        <w:outlineLvl w:val="2"/>
        <w:rPr>
          <w:rFonts w:ascii="Times New Roman" w:hAnsi="Times New Roman" w:cs="Times New Roman"/>
          <w:b/>
          <w:bCs/>
          <w:sz w:val="24"/>
        </w:rPr>
      </w:pPr>
      <w:bookmarkStart w:id="61" w:name="_Toc14461"/>
      <w:r>
        <w:rPr>
          <w:rFonts w:ascii="Times New Roman" w:hAnsi="Times New Roman" w:cs="Times New Roman"/>
          <w:b/>
          <w:bCs/>
          <w:sz w:val="24"/>
        </w:rPr>
        <w:t>3.</w:t>
      </w:r>
      <w:r>
        <w:rPr>
          <w:rFonts w:hint="eastAsia" w:ascii="Times New Roman" w:hAnsi="Times New Roman" w:cs="Times New Roman"/>
          <w:b/>
          <w:bCs/>
          <w:sz w:val="24"/>
        </w:rPr>
        <w:t>2</w:t>
      </w:r>
      <w:r>
        <w:rPr>
          <w:rFonts w:ascii="Times New Roman" w:hAnsi="Times New Roman" w:cs="Times New Roman"/>
          <w:b/>
          <w:bCs/>
          <w:sz w:val="24"/>
        </w:rPr>
        <w:t>.</w:t>
      </w:r>
      <w:r>
        <w:rPr>
          <w:rFonts w:hint="eastAsia" w:ascii="Times New Roman" w:hAnsi="Times New Roman" w:cs="Times New Roman"/>
          <w:b/>
          <w:bCs/>
          <w:sz w:val="24"/>
        </w:rPr>
        <w:t>3管理员</w:t>
      </w:r>
      <w:r>
        <w:rPr>
          <w:rFonts w:ascii="Times New Roman" w:hAnsi="Times New Roman" w:cs="Times New Roman"/>
          <w:b/>
          <w:bCs/>
          <w:sz w:val="24"/>
        </w:rPr>
        <w:t>用户模块</w:t>
      </w:r>
      <w:bookmarkEnd w:id="61"/>
    </w:p>
    <w:p>
      <w:pPr>
        <w:spacing w:line="400" w:lineRule="exact"/>
        <w:ind w:firstLine="420"/>
        <w:rPr>
          <w:rFonts w:ascii="Times New Roman" w:hAnsi="Times New Roman" w:eastAsia="楷体" w:cs="Times New Roman"/>
          <w:sz w:val="24"/>
        </w:rPr>
      </w:pPr>
      <w:r>
        <w:rPr>
          <w:rFonts w:hint="eastAsia" w:ascii="Times New Roman" w:hAnsi="Times New Roman" w:eastAsia="楷体" w:cs="Times New Roman"/>
          <w:sz w:val="24"/>
        </w:rPr>
        <w:t>1.项目管理</w:t>
      </w:r>
    </w:p>
    <w:p>
      <w:pPr>
        <w:spacing w:line="400" w:lineRule="exact"/>
        <w:ind w:left="420" w:firstLine="420" w:firstLineChars="200"/>
        <w:rPr>
          <w:rFonts w:asciiTheme="minorEastAsia" w:hAnsiTheme="minorEastAsia" w:cstheme="minorEastAsia"/>
        </w:rPr>
      </w:pPr>
      <w:r>
        <w:rPr>
          <w:rFonts w:hint="eastAsia" w:asciiTheme="minorEastAsia" w:hAnsiTheme="minorEastAsia" w:cstheme="minorEastAsia"/>
        </w:rPr>
        <w:t>管理员具有对项目表的修改、删除、查看权限。</w:t>
      </w:r>
      <w:r>
        <w:rPr>
          <w:rFonts w:asciiTheme="minorEastAsia" w:hAnsiTheme="minorEastAsia" w:cstheme="minorEastAsia"/>
        </w:rPr>
        <w:t>详细用例图如图3-</w:t>
      </w:r>
      <w:r>
        <w:rPr>
          <w:rFonts w:hint="eastAsia" w:asciiTheme="minorEastAsia" w:hAnsiTheme="minorEastAsia" w:cstheme="minorEastAsia"/>
        </w:rPr>
        <w:t>8</w:t>
      </w:r>
      <w:r>
        <w:rPr>
          <w:rFonts w:asciiTheme="minorEastAsia" w:hAnsiTheme="minorEastAsia" w:cstheme="minorEastAsia"/>
        </w:rPr>
        <w:t>所示。</w:t>
      </w:r>
    </w:p>
    <w:p>
      <w:pPr>
        <w:widowControl/>
        <w:jc w:val="center"/>
      </w:pPr>
      <w:r>
        <w:rPr>
          <w:rFonts w:ascii="宋体" w:hAnsi="宋体" w:eastAsia="宋体" w:cs="宋体"/>
          <w:kern w:val="0"/>
          <w:sz w:val="24"/>
        </w:rPr>
        <w:fldChar w:fldCharType="begin"/>
      </w:r>
      <w:r>
        <w:rPr>
          <w:rFonts w:ascii="宋体" w:hAnsi="宋体" w:eastAsia="宋体" w:cs="宋体"/>
          <w:kern w:val="0"/>
          <w:sz w:val="24"/>
        </w:rPr>
        <w:instrText xml:space="preserve">INCLUDEPICTURE \d "C:\\Users\\RBB\\AppData\\Roaming\\Tencent\\Users\\314187985\\QQ\\WinTemp\\RichOle\\%{{SMFCWS}R2`ZWUN(P1G)J.png"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114300" distR="114300">
            <wp:extent cx="4192270" cy="1778000"/>
            <wp:effectExtent l="0" t="0" r="17780" b="1270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24"/>
                    <a:stretch>
                      <a:fillRect/>
                    </a:stretch>
                  </pic:blipFill>
                  <pic:spPr>
                    <a:xfrm>
                      <a:off x="0" y="0"/>
                      <a:ext cx="4192270" cy="1778000"/>
                    </a:xfrm>
                    <a:prstGeom prst="rect">
                      <a:avLst/>
                    </a:prstGeom>
                    <a:noFill/>
                    <a:ln w="9525">
                      <a:noFill/>
                    </a:ln>
                  </pic:spPr>
                </pic:pic>
              </a:graphicData>
            </a:graphic>
          </wp:inline>
        </w:drawing>
      </w:r>
      <w:r>
        <w:rPr>
          <w:rFonts w:ascii="宋体" w:hAnsi="宋体" w:eastAsia="宋体" w:cs="宋体"/>
          <w:kern w:val="0"/>
          <w:sz w:val="24"/>
        </w:rPr>
        <w:fldChar w:fldCharType="end"/>
      </w:r>
    </w:p>
    <w:p>
      <w:pPr>
        <w:spacing w:line="400" w:lineRule="exact"/>
        <w:ind w:firstLine="422" w:firstLineChars="200"/>
        <w:jc w:val="center"/>
        <w:rPr>
          <w:rFonts w:ascii="宋体" w:hAnsi="宋体" w:eastAsia="宋体" w:cs="宋体"/>
          <w:kern w:val="0"/>
          <w:sz w:val="24"/>
        </w:rPr>
      </w:pPr>
      <w:r>
        <w:rPr>
          <w:rFonts w:ascii="Times New Roman" w:hAnsi="Times New Roman" w:cs="Times New Roman"/>
          <w:b/>
          <w:szCs w:val="21"/>
        </w:rPr>
        <w:t>图3-</w:t>
      </w:r>
      <w:r>
        <w:rPr>
          <w:rFonts w:hint="eastAsia" w:ascii="Times New Roman" w:hAnsi="Times New Roman" w:cs="Times New Roman"/>
          <w:b/>
          <w:szCs w:val="21"/>
        </w:rPr>
        <w:t>8管理员</w:t>
      </w:r>
      <w:r>
        <w:rPr>
          <w:rFonts w:ascii="Times New Roman" w:hAnsi="Times New Roman" w:cs="Times New Roman"/>
          <w:b/>
          <w:szCs w:val="21"/>
        </w:rPr>
        <w:t>的</w:t>
      </w:r>
      <w:r>
        <w:rPr>
          <w:rFonts w:hint="eastAsia" w:ascii="Times New Roman" w:hAnsi="Times New Roman" w:cs="Times New Roman"/>
          <w:b/>
          <w:szCs w:val="21"/>
        </w:rPr>
        <w:t>项目管理</w:t>
      </w:r>
      <w:r>
        <w:rPr>
          <w:rFonts w:ascii="Times New Roman" w:hAnsi="Times New Roman" w:cs="Times New Roman"/>
          <w:b/>
          <w:szCs w:val="21"/>
        </w:rPr>
        <w:t>用例图</w:t>
      </w:r>
    </w:p>
    <w:p>
      <w:pPr>
        <w:widowControl/>
        <w:jc w:val="center"/>
        <w:rPr>
          <w:rFonts w:ascii="Times New Roman" w:hAnsi="Times New Roman" w:cs="Times New Roman"/>
          <w:sz w:val="24"/>
        </w:rPr>
      </w:pPr>
    </w:p>
    <w:p>
      <w:pPr>
        <w:spacing w:line="400" w:lineRule="exact"/>
        <w:ind w:firstLine="420"/>
        <w:rPr>
          <w:rFonts w:ascii="Times New Roman" w:hAnsi="Times New Roman" w:eastAsia="楷体" w:cs="Times New Roman"/>
          <w:sz w:val="24"/>
        </w:rPr>
      </w:pPr>
      <w:r>
        <w:rPr>
          <w:rFonts w:hint="eastAsia" w:ascii="Times New Roman" w:hAnsi="Times New Roman" w:eastAsia="楷体" w:cs="Times New Roman"/>
          <w:sz w:val="24"/>
        </w:rPr>
        <w:t>2.默认任务管理</w:t>
      </w:r>
    </w:p>
    <w:p>
      <w:pPr>
        <w:spacing w:line="400" w:lineRule="exact"/>
        <w:ind w:left="420" w:firstLine="420" w:firstLineChars="200"/>
        <w:rPr>
          <w:rFonts w:asciiTheme="minorEastAsia" w:hAnsiTheme="minorEastAsia" w:cstheme="minorEastAsia"/>
        </w:rPr>
      </w:pPr>
      <w:r>
        <w:rPr>
          <w:rFonts w:hint="eastAsia" w:asciiTheme="minorEastAsia" w:hAnsiTheme="minorEastAsia" w:cstheme="minorEastAsia"/>
        </w:rPr>
        <w:t>管理员可以对本平台的默认任务进行设定、修改、删除、查询。</w:t>
      </w:r>
      <w:r>
        <w:rPr>
          <w:rFonts w:asciiTheme="minorEastAsia" w:hAnsiTheme="minorEastAsia" w:cstheme="minorEastAsia"/>
        </w:rPr>
        <w:t>详细用例图如图3-</w:t>
      </w:r>
      <w:r>
        <w:rPr>
          <w:rFonts w:hint="eastAsia" w:asciiTheme="minorEastAsia" w:hAnsiTheme="minorEastAsia" w:cstheme="minorEastAsia"/>
        </w:rPr>
        <w:t>9</w:t>
      </w:r>
      <w:r>
        <w:rPr>
          <w:rFonts w:asciiTheme="minorEastAsia" w:hAnsiTheme="minorEastAsia" w:cstheme="minorEastAsia"/>
        </w:rPr>
        <w:t>所示。</w:t>
      </w:r>
    </w:p>
    <w:p>
      <w:pPr>
        <w:widowControl/>
        <w:jc w:val="center"/>
      </w:pPr>
      <w:r>
        <w:rPr>
          <w:rFonts w:ascii="宋体" w:hAnsi="宋体" w:eastAsia="宋体" w:cs="宋体"/>
          <w:kern w:val="0"/>
          <w:sz w:val="24"/>
        </w:rPr>
        <w:fldChar w:fldCharType="begin"/>
      </w:r>
      <w:r>
        <w:rPr>
          <w:rFonts w:ascii="宋体" w:hAnsi="宋体" w:eastAsia="宋体" w:cs="宋体"/>
          <w:kern w:val="0"/>
          <w:sz w:val="24"/>
        </w:rPr>
        <w:instrText xml:space="preserve">INCLUDEPICTURE \d "C:\\Users\\RBB\\AppData\\Roaming\\Tencent\\Users\\314187985\\QQ\\WinTemp\\RichOle\\3X79D_)BYEYN_4{_X4A1U0Y.png"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114300" distR="114300">
            <wp:extent cx="4211320" cy="1995170"/>
            <wp:effectExtent l="0" t="0" r="17780" b="5080"/>
            <wp:docPr id="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6"/>
                    <pic:cNvPicPr>
                      <a:picLocks noChangeAspect="1"/>
                    </pic:cNvPicPr>
                  </pic:nvPicPr>
                  <pic:blipFill>
                    <a:blip r:embed="rId25"/>
                    <a:stretch>
                      <a:fillRect/>
                    </a:stretch>
                  </pic:blipFill>
                  <pic:spPr>
                    <a:xfrm>
                      <a:off x="0" y="0"/>
                      <a:ext cx="4211320" cy="1995170"/>
                    </a:xfrm>
                    <a:prstGeom prst="rect">
                      <a:avLst/>
                    </a:prstGeom>
                    <a:noFill/>
                    <a:ln w="9525">
                      <a:noFill/>
                    </a:ln>
                  </pic:spPr>
                </pic:pic>
              </a:graphicData>
            </a:graphic>
          </wp:inline>
        </w:drawing>
      </w:r>
      <w:r>
        <w:rPr>
          <w:rFonts w:ascii="宋体" w:hAnsi="宋体" w:eastAsia="宋体" w:cs="宋体"/>
          <w:kern w:val="0"/>
          <w:sz w:val="24"/>
        </w:rPr>
        <w:fldChar w:fldCharType="end"/>
      </w:r>
    </w:p>
    <w:p>
      <w:pPr>
        <w:widowControl/>
        <w:spacing w:beforeLines="50" w:afterLines="50" w:line="400" w:lineRule="exact"/>
        <w:ind w:firstLine="420"/>
        <w:jc w:val="center"/>
        <w:outlineLvl w:val="2"/>
        <w:rPr>
          <w:rFonts w:ascii="Times New Roman" w:hAnsi="Times New Roman" w:cs="Times New Roman"/>
          <w:sz w:val="24"/>
        </w:rPr>
      </w:pPr>
      <w:bookmarkStart w:id="62" w:name="_Toc18789"/>
      <w:r>
        <w:rPr>
          <w:rFonts w:ascii="Times New Roman" w:hAnsi="Times New Roman" w:cs="Times New Roman"/>
          <w:b/>
          <w:szCs w:val="21"/>
        </w:rPr>
        <w:t>图3-</w:t>
      </w:r>
      <w:r>
        <w:rPr>
          <w:rFonts w:hint="eastAsia" w:ascii="Times New Roman" w:hAnsi="Times New Roman" w:cs="Times New Roman"/>
          <w:b/>
          <w:szCs w:val="21"/>
        </w:rPr>
        <w:t>9管理员</w:t>
      </w:r>
      <w:r>
        <w:rPr>
          <w:rFonts w:ascii="Times New Roman" w:hAnsi="Times New Roman" w:cs="Times New Roman"/>
          <w:b/>
          <w:szCs w:val="21"/>
        </w:rPr>
        <w:t>的</w:t>
      </w:r>
      <w:r>
        <w:rPr>
          <w:rFonts w:hint="eastAsia" w:ascii="Times New Roman" w:hAnsi="Times New Roman" w:cs="Times New Roman"/>
          <w:b/>
          <w:szCs w:val="21"/>
        </w:rPr>
        <w:t>任务管理</w:t>
      </w:r>
      <w:r>
        <w:rPr>
          <w:rFonts w:ascii="Times New Roman" w:hAnsi="Times New Roman" w:cs="Times New Roman"/>
          <w:b/>
          <w:szCs w:val="21"/>
        </w:rPr>
        <w:t>用例图</w:t>
      </w:r>
      <w:bookmarkEnd w:id="62"/>
    </w:p>
    <w:p>
      <w:pPr>
        <w:spacing w:line="400" w:lineRule="exact"/>
        <w:ind w:firstLine="420"/>
        <w:rPr>
          <w:rFonts w:ascii="Times New Roman" w:hAnsi="Times New Roman" w:eastAsia="楷体" w:cs="Times New Roman"/>
          <w:sz w:val="24"/>
        </w:rPr>
      </w:pPr>
      <w:r>
        <w:rPr>
          <w:rFonts w:hint="eastAsia" w:ascii="Times New Roman" w:hAnsi="Times New Roman" w:eastAsia="楷体" w:cs="Times New Roman"/>
          <w:sz w:val="24"/>
        </w:rPr>
        <w:t>3.用户管理</w:t>
      </w:r>
    </w:p>
    <w:p>
      <w:pPr>
        <w:spacing w:line="400" w:lineRule="exact"/>
        <w:ind w:left="420" w:firstLine="420" w:firstLineChars="200"/>
        <w:rPr>
          <w:rFonts w:asciiTheme="minorEastAsia" w:hAnsiTheme="minorEastAsia" w:cstheme="minorEastAsia"/>
        </w:rPr>
      </w:pPr>
      <w:r>
        <w:rPr>
          <w:rFonts w:hint="eastAsia" w:asciiTheme="minorEastAsia" w:hAnsiTheme="minorEastAsia" w:cstheme="minorEastAsia"/>
        </w:rPr>
        <w:t>管理员的用户管理包括（注册用户的合法性审核，用户信息的修改，用户信息的删除，用户信息的添加）。</w:t>
      </w:r>
      <w:r>
        <w:rPr>
          <w:rFonts w:asciiTheme="minorEastAsia" w:hAnsiTheme="minorEastAsia" w:cstheme="minorEastAsia"/>
        </w:rPr>
        <w:t>详细用例图如图3-1</w:t>
      </w:r>
      <w:r>
        <w:rPr>
          <w:rFonts w:hint="eastAsia" w:asciiTheme="minorEastAsia" w:hAnsiTheme="minorEastAsia" w:cstheme="minorEastAsia"/>
        </w:rPr>
        <w:t>0</w:t>
      </w:r>
      <w:r>
        <w:rPr>
          <w:rFonts w:asciiTheme="minorEastAsia" w:hAnsiTheme="minorEastAsia" w:cstheme="minorEastAsia"/>
        </w:rPr>
        <w:t>所示。</w:t>
      </w:r>
    </w:p>
    <w:p>
      <w:pPr>
        <w:widowControl/>
        <w:jc w:val="center"/>
      </w:pPr>
      <w:r>
        <w:rPr>
          <w:rFonts w:ascii="宋体" w:hAnsi="宋体" w:eastAsia="宋体" w:cs="宋体"/>
          <w:kern w:val="0"/>
          <w:sz w:val="24"/>
        </w:rPr>
        <w:fldChar w:fldCharType="begin"/>
      </w:r>
      <w:r>
        <w:rPr>
          <w:rFonts w:ascii="宋体" w:hAnsi="宋体" w:eastAsia="宋体" w:cs="宋体"/>
          <w:kern w:val="0"/>
          <w:sz w:val="24"/>
        </w:rPr>
        <w:instrText xml:space="preserve">INCLUDEPICTURE \d "C:\\Users\\RBB\\AppData\\Roaming\\Tencent\\Users\\314187985\\QQ\\WinTemp\\RichOle\\G1SA1VODFBU2RGAWVRX82RD.png"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114300" distR="114300">
            <wp:extent cx="4441825" cy="2355215"/>
            <wp:effectExtent l="0" t="0" r="15875" b="6985"/>
            <wp:docPr id="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descr="IMG_256"/>
                    <pic:cNvPicPr>
                      <a:picLocks noChangeAspect="1"/>
                    </pic:cNvPicPr>
                  </pic:nvPicPr>
                  <pic:blipFill>
                    <a:blip r:embed="rId26"/>
                    <a:stretch>
                      <a:fillRect/>
                    </a:stretch>
                  </pic:blipFill>
                  <pic:spPr>
                    <a:xfrm>
                      <a:off x="0" y="0"/>
                      <a:ext cx="4441825" cy="2355215"/>
                    </a:xfrm>
                    <a:prstGeom prst="rect">
                      <a:avLst/>
                    </a:prstGeom>
                    <a:noFill/>
                    <a:ln w="9525">
                      <a:noFill/>
                    </a:ln>
                  </pic:spPr>
                </pic:pic>
              </a:graphicData>
            </a:graphic>
          </wp:inline>
        </w:drawing>
      </w:r>
      <w:r>
        <w:rPr>
          <w:rFonts w:ascii="宋体" w:hAnsi="宋体" w:eastAsia="宋体" w:cs="宋体"/>
          <w:kern w:val="0"/>
          <w:sz w:val="24"/>
        </w:rPr>
        <w:fldChar w:fldCharType="end"/>
      </w:r>
      <w:r>
        <w:rPr>
          <w:rStyle w:val="19"/>
        </w:rPr>
        <w:commentReference w:id="0"/>
      </w:r>
    </w:p>
    <w:p>
      <w:pPr>
        <w:widowControl/>
        <w:spacing w:beforeLines="50" w:afterLines="50" w:line="400" w:lineRule="exact"/>
        <w:ind w:firstLine="420"/>
        <w:jc w:val="center"/>
        <w:outlineLvl w:val="2"/>
        <w:rPr>
          <w:rFonts w:ascii="Times New Roman" w:hAnsi="Times New Roman" w:cs="Times New Roman"/>
          <w:sz w:val="24"/>
        </w:rPr>
      </w:pPr>
      <w:bookmarkStart w:id="63" w:name="_Toc15679"/>
      <w:r>
        <w:rPr>
          <w:rFonts w:ascii="Times New Roman" w:hAnsi="Times New Roman" w:cs="Times New Roman"/>
          <w:b/>
          <w:szCs w:val="21"/>
        </w:rPr>
        <w:t>图3-</w:t>
      </w:r>
      <w:r>
        <w:rPr>
          <w:rFonts w:hint="eastAsia" w:ascii="Times New Roman" w:hAnsi="Times New Roman" w:cs="Times New Roman"/>
          <w:b/>
          <w:szCs w:val="21"/>
        </w:rPr>
        <w:t>10管理员</w:t>
      </w:r>
      <w:r>
        <w:rPr>
          <w:rFonts w:ascii="Times New Roman" w:hAnsi="Times New Roman" w:cs="Times New Roman"/>
          <w:b/>
          <w:szCs w:val="21"/>
        </w:rPr>
        <w:t>的</w:t>
      </w:r>
      <w:r>
        <w:rPr>
          <w:rFonts w:hint="eastAsia" w:ascii="Times New Roman" w:hAnsi="Times New Roman" w:cs="Times New Roman"/>
          <w:b/>
          <w:szCs w:val="21"/>
        </w:rPr>
        <w:t>用户管理</w:t>
      </w:r>
      <w:r>
        <w:rPr>
          <w:rFonts w:ascii="Times New Roman" w:hAnsi="Times New Roman" w:cs="Times New Roman"/>
          <w:b/>
          <w:szCs w:val="21"/>
        </w:rPr>
        <w:t>用例图</w:t>
      </w:r>
      <w:bookmarkEnd w:id="63"/>
    </w:p>
    <w:p>
      <w:pPr>
        <w:spacing w:line="400" w:lineRule="exact"/>
        <w:ind w:firstLine="420"/>
        <w:rPr>
          <w:rFonts w:ascii="Times New Roman" w:hAnsi="Times New Roman" w:eastAsia="楷体" w:cs="Times New Roman"/>
          <w:sz w:val="24"/>
        </w:rPr>
      </w:pPr>
      <w:r>
        <w:rPr>
          <w:rFonts w:hint="eastAsia" w:ascii="Times New Roman" w:hAnsi="Times New Roman" w:eastAsia="楷体" w:cs="Times New Roman"/>
          <w:sz w:val="24"/>
        </w:rPr>
        <w:t>4.方向维护</w:t>
      </w:r>
    </w:p>
    <w:p>
      <w:pPr>
        <w:widowControl/>
        <w:spacing w:beforeLines="50" w:afterLines="50" w:line="400" w:lineRule="exact"/>
        <w:ind w:firstLine="420"/>
        <w:jc w:val="left"/>
        <w:outlineLvl w:val="2"/>
        <w:rPr>
          <w:rFonts w:ascii="Times New Roman" w:hAnsi="Times New Roman" w:cs="Times New Roman"/>
          <w:sz w:val="24"/>
        </w:rPr>
      </w:pPr>
      <w:bookmarkStart w:id="64" w:name="_Toc3116"/>
      <w:r>
        <w:rPr>
          <w:rFonts w:hint="eastAsia" w:asciiTheme="minorEastAsia" w:hAnsiTheme="minorEastAsia" w:cstheme="minorEastAsia"/>
        </w:rPr>
        <w:t>管理员的方向维护包括（研究方向的添加，研究方向的修改，研究方向的删除，研究方向的查看）。</w:t>
      </w:r>
      <w:bookmarkEnd w:id="64"/>
    </w:p>
    <w:p>
      <w:pPr>
        <w:spacing w:line="400" w:lineRule="exact"/>
        <w:ind w:firstLine="420"/>
        <w:rPr>
          <w:rFonts w:ascii="Times New Roman" w:hAnsi="Times New Roman" w:eastAsia="楷体" w:cs="Times New Roman"/>
          <w:sz w:val="24"/>
        </w:rPr>
      </w:pPr>
      <w:r>
        <w:rPr>
          <w:rFonts w:hint="eastAsia" w:ascii="Times New Roman" w:hAnsi="Times New Roman" w:eastAsia="楷体" w:cs="Times New Roman"/>
          <w:sz w:val="24"/>
        </w:rPr>
        <w:t>5.职称维护</w:t>
      </w:r>
    </w:p>
    <w:p>
      <w:pPr>
        <w:widowControl/>
        <w:spacing w:beforeLines="50" w:afterLines="50" w:line="400" w:lineRule="exact"/>
        <w:ind w:firstLine="420"/>
        <w:jc w:val="left"/>
        <w:outlineLvl w:val="2"/>
        <w:rPr>
          <w:rFonts w:asciiTheme="minorEastAsia" w:hAnsiTheme="minorEastAsia" w:cstheme="minorEastAsia"/>
        </w:rPr>
      </w:pPr>
      <w:bookmarkStart w:id="65" w:name="_Toc1381"/>
      <w:r>
        <w:rPr>
          <w:rFonts w:hint="eastAsia" w:asciiTheme="minorEastAsia" w:hAnsiTheme="minorEastAsia" w:cstheme="minorEastAsia"/>
        </w:rPr>
        <w:t>管理员的职称维护包括（职称的添加，职称的修改，职称的删除，职称的查看）。</w:t>
      </w:r>
      <w:bookmarkEnd w:id="65"/>
    </w:p>
    <w:p>
      <w:pPr>
        <w:spacing w:line="400" w:lineRule="exact"/>
        <w:ind w:firstLine="420"/>
        <w:rPr>
          <w:rFonts w:ascii="Times New Roman" w:hAnsi="Times New Roman" w:eastAsia="楷体" w:cs="Times New Roman"/>
          <w:sz w:val="24"/>
        </w:rPr>
      </w:pPr>
      <w:r>
        <w:rPr>
          <w:rFonts w:hint="eastAsia" w:ascii="Times New Roman" w:hAnsi="Times New Roman" w:eastAsia="楷体" w:cs="Times New Roman"/>
          <w:sz w:val="24"/>
        </w:rPr>
        <w:t>6.学历维护</w:t>
      </w:r>
    </w:p>
    <w:p>
      <w:pPr>
        <w:widowControl/>
        <w:spacing w:beforeLines="50" w:afterLines="50" w:line="400" w:lineRule="exact"/>
        <w:ind w:firstLine="420"/>
        <w:jc w:val="left"/>
        <w:outlineLvl w:val="2"/>
        <w:rPr>
          <w:rFonts w:asciiTheme="minorEastAsia" w:hAnsiTheme="minorEastAsia" w:cstheme="minorEastAsia"/>
        </w:rPr>
      </w:pPr>
      <w:bookmarkStart w:id="66" w:name="_Toc30571"/>
      <w:r>
        <w:rPr>
          <w:rFonts w:hint="eastAsia" w:asciiTheme="minorEastAsia" w:hAnsiTheme="minorEastAsia" w:cstheme="minorEastAsia"/>
        </w:rPr>
        <w:t>管理员的学历维护包括（学历的添加，学历的修改，学历的删除，学历的查看）。</w:t>
      </w:r>
      <w:bookmarkEnd w:id="66"/>
    </w:p>
    <w:p>
      <w:pPr>
        <w:spacing w:line="400" w:lineRule="exact"/>
        <w:ind w:firstLine="420"/>
        <w:rPr>
          <w:rFonts w:ascii="Times New Roman" w:hAnsi="Times New Roman" w:eastAsia="楷体" w:cs="Times New Roman"/>
          <w:sz w:val="24"/>
        </w:rPr>
      </w:pPr>
      <w:r>
        <w:rPr>
          <w:rFonts w:hint="eastAsia" w:ascii="Times New Roman" w:hAnsi="Times New Roman" w:eastAsia="楷体" w:cs="Times New Roman"/>
          <w:sz w:val="24"/>
        </w:rPr>
        <w:t>7.开发语言维护</w:t>
      </w:r>
    </w:p>
    <w:p>
      <w:pPr>
        <w:widowControl/>
        <w:spacing w:beforeLines="50" w:afterLines="50" w:line="400" w:lineRule="exact"/>
        <w:ind w:firstLine="420"/>
        <w:jc w:val="left"/>
        <w:outlineLvl w:val="2"/>
        <w:rPr>
          <w:rFonts w:asciiTheme="minorEastAsia" w:hAnsiTheme="minorEastAsia" w:cstheme="minorEastAsia"/>
        </w:rPr>
      </w:pPr>
      <w:bookmarkStart w:id="67" w:name="_Toc6457"/>
      <w:r>
        <w:rPr>
          <w:rFonts w:hint="eastAsia" w:asciiTheme="minorEastAsia" w:hAnsiTheme="minorEastAsia" w:cstheme="minorEastAsia"/>
        </w:rPr>
        <w:t>管理员的开发语言维护包括（开发语言的添加，开发语言的修改，开发语言的删除，开发语言的查看）。</w:t>
      </w:r>
      <w:bookmarkEnd w:id="67"/>
    </w:p>
    <w:p>
      <w:pPr>
        <w:spacing w:line="400" w:lineRule="exact"/>
        <w:ind w:firstLine="420"/>
        <w:rPr>
          <w:rFonts w:ascii="Times New Roman" w:hAnsi="Times New Roman" w:eastAsia="楷体" w:cs="Times New Roman"/>
          <w:sz w:val="24"/>
        </w:rPr>
      </w:pPr>
      <w:r>
        <w:rPr>
          <w:rFonts w:hint="eastAsia" w:ascii="Times New Roman" w:hAnsi="Times New Roman" w:eastAsia="楷体" w:cs="Times New Roman"/>
          <w:sz w:val="24"/>
        </w:rPr>
        <w:t>8.数据库管理</w:t>
      </w:r>
    </w:p>
    <w:p>
      <w:pPr>
        <w:widowControl/>
        <w:spacing w:beforeLines="50" w:afterLines="50" w:line="400" w:lineRule="exact"/>
        <w:ind w:firstLine="420"/>
        <w:jc w:val="left"/>
        <w:outlineLvl w:val="2"/>
        <w:rPr>
          <w:rFonts w:asciiTheme="minorEastAsia" w:hAnsiTheme="minorEastAsia" w:cstheme="minorEastAsia"/>
        </w:rPr>
      </w:pPr>
      <w:bookmarkStart w:id="68" w:name="_Toc22875"/>
      <w:r>
        <w:rPr>
          <w:rFonts w:hint="eastAsia" w:asciiTheme="minorEastAsia" w:hAnsiTheme="minorEastAsia" w:cstheme="minorEastAsia"/>
        </w:rPr>
        <w:t>管理员的数据库管理包括（数据库备份，数据库恢复，数据文件下载）。</w:t>
      </w:r>
      <w:bookmarkEnd w:id="68"/>
    </w:p>
    <w:p>
      <w:pPr>
        <w:widowControl/>
        <w:spacing w:beforeLines="50" w:afterLines="50" w:line="400" w:lineRule="exact"/>
        <w:ind w:firstLine="420"/>
        <w:jc w:val="left"/>
        <w:outlineLvl w:val="2"/>
        <w:rPr>
          <w:rFonts w:ascii="Times New Roman" w:hAnsi="Times New Roman" w:cs="Times New Roman"/>
          <w:sz w:val="24"/>
        </w:rPr>
      </w:pPr>
    </w:p>
    <w:p>
      <w:pPr>
        <w:widowControl/>
        <w:jc w:val="center"/>
        <w:rPr>
          <w:rFonts w:ascii="宋体" w:hAnsi="宋体" w:eastAsia="宋体" w:cs="宋体"/>
          <w:kern w:val="0"/>
          <w:sz w:val="24"/>
        </w:rPr>
      </w:pPr>
      <w:r>
        <w:rPr>
          <w:rFonts w:ascii="宋体" w:hAnsi="宋体" w:eastAsia="宋体" w:cs="宋体"/>
          <w:kern w:val="0"/>
          <w:sz w:val="24"/>
        </w:rPr>
        <w:fldChar w:fldCharType="begin"/>
      </w:r>
      <w:r>
        <w:rPr>
          <w:rFonts w:ascii="宋体" w:hAnsi="宋体" w:eastAsia="宋体" w:cs="宋体"/>
          <w:kern w:val="0"/>
          <w:sz w:val="24"/>
        </w:rPr>
        <w:instrText xml:space="preserve">INCLUDEPICTURE \d "C:\\Users\\RBB\\AppData\\Roaming\\Tencent\\Users\\314187985\\QQ\\WinTemp\\RichOle\\J}4FAPG[{K~DBK(YQCNX_DK.png"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114300" distR="114300">
            <wp:extent cx="3625215" cy="2247900"/>
            <wp:effectExtent l="0" t="0" r="13335" b="0"/>
            <wp:docPr id="1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56"/>
                    <pic:cNvPicPr>
                      <a:picLocks noChangeAspect="1"/>
                    </pic:cNvPicPr>
                  </pic:nvPicPr>
                  <pic:blipFill>
                    <a:blip r:embed="rId27"/>
                    <a:stretch>
                      <a:fillRect/>
                    </a:stretch>
                  </pic:blipFill>
                  <pic:spPr>
                    <a:xfrm>
                      <a:off x="0" y="0"/>
                      <a:ext cx="3625215" cy="2247900"/>
                    </a:xfrm>
                    <a:prstGeom prst="rect">
                      <a:avLst/>
                    </a:prstGeom>
                    <a:noFill/>
                    <a:ln w="9525">
                      <a:noFill/>
                    </a:ln>
                  </pic:spPr>
                </pic:pic>
              </a:graphicData>
            </a:graphic>
          </wp:inline>
        </w:drawing>
      </w:r>
      <w:r>
        <w:rPr>
          <w:rFonts w:ascii="宋体" w:hAnsi="宋体" w:eastAsia="宋体" w:cs="宋体"/>
          <w:kern w:val="0"/>
          <w:sz w:val="24"/>
        </w:rPr>
        <w:fldChar w:fldCharType="end"/>
      </w:r>
    </w:p>
    <w:p>
      <w:pPr>
        <w:widowControl/>
        <w:jc w:val="center"/>
        <w:rPr>
          <w:rFonts w:ascii="宋体" w:hAnsi="宋体" w:eastAsia="宋体" w:cs="宋体"/>
          <w:kern w:val="0"/>
          <w:sz w:val="24"/>
        </w:rPr>
      </w:pPr>
      <w:r>
        <w:rPr>
          <w:rFonts w:ascii="Times New Roman" w:hAnsi="Times New Roman" w:cs="Times New Roman"/>
          <w:b/>
          <w:szCs w:val="21"/>
        </w:rPr>
        <w:t>图3-</w:t>
      </w:r>
      <w:r>
        <w:rPr>
          <w:rFonts w:hint="eastAsia" w:ascii="Times New Roman" w:hAnsi="Times New Roman" w:cs="Times New Roman"/>
          <w:b/>
          <w:szCs w:val="21"/>
        </w:rPr>
        <w:t>11管理员</w:t>
      </w:r>
      <w:r>
        <w:rPr>
          <w:rFonts w:ascii="Times New Roman" w:hAnsi="Times New Roman" w:cs="Times New Roman"/>
          <w:b/>
          <w:szCs w:val="21"/>
        </w:rPr>
        <w:t>的</w:t>
      </w:r>
      <w:r>
        <w:rPr>
          <w:rFonts w:hint="eastAsia" w:ascii="Times New Roman" w:hAnsi="Times New Roman" w:cs="Times New Roman"/>
          <w:b/>
          <w:szCs w:val="21"/>
        </w:rPr>
        <w:t>数据库管理</w:t>
      </w:r>
      <w:r>
        <w:rPr>
          <w:rFonts w:ascii="Times New Roman" w:hAnsi="Times New Roman" w:cs="Times New Roman"/>
          <w:b/>
          <w:szCs w:val="21"/>
        </w:rPr>
        <w:t>用例图</w:t>
      </w:r>
    </w:p>
    <w:p>
      <w:pPr>
        <w:spacing w:line="400" w:lineRule="exact"/>
        <w:ind w:firstLine="420"/>
        <w:rPr>
          <w:rFonts w:ascii="Times New Roman" w:hAnsi="Times New Roman" w:eastAsia="楷体" w:cs="Times New Roman"/>
          <w:sz w:val="24"/>
        </w:rPr>
      </w:pPr>
      <w:r>
        <w:rPr>
          <w:rFonts w:hint="eastAsia" w:ascii="Times New Roman" w:hAnsi="Times New Roman" w:eastAsia="楷体" w:cs="Times New Roman"/>
          <w:sz w:val="24"/>
        </w:rPr>
        <w:t>9.新闻管理</w:t>
      </w:r>
    </w:p>
    <w:p>
      <w:pPr>
        <w:widowControl/>
        <w:spacing w:beforeLines="50" w:afterLines="50" w:line="400" w:lineRule="exact"/>
        <w:ind w:firstLine="420"/>
        <w:jc w:val="left"/>
        <w:outlineLvl w:val="2"/>
        <w:rPr>
          <w:rFonts w:asciiTheme="minorEastAsia" w:hAnsiTheme="minorEastAsia" w:cstheme="minorEastAsia"/>
        </w:rPr>
      </w:pPr>
      <w:bookmarkStart w:id="69" w:name="_Toc16579"/>
      <w:r>
        <w:rPr>
          <w:rFonts w:hint="eastAsia" w:asciiTheme="minorEastAsia" w:hAnsiTheme="minorEastAsia" w:cstheme="minorEastAsia"/>
        </w:rPr>
        <w:t>管理员的新闻管理包括（新闻添加，新闻的修改，新闻的删除，新闻的查看）。</w:t>
      </w:r>
      <w:bookmarkEnd w:id="69"/>
    </w:p>
    <w:p>
      <w:pPr>
        <w:widowControl/>
        <w:spacing w:beforeLines="50" w:afterLines="50" w:line="400" w:lineRule="exact"/>
        <w:ind w:firstLine="420"/>
        <w:jc w:val="left"/>
        <w:outlineLvl w:val="2"/>
        <w:rPr>
          <w:rFonts w:asciiTheme="minorEastAsia" w:hAnsiTheme="minorEastAsia" w:cstheme="minorEastAsia"/>
        </w:rPr>
      </w:pPr>
      <w:bookmarkStart w:id="70" w:name="_Toc2513"/>
      <w:r>
        <w:rPr>
          <w:rFonts w:hint="eastAsia" w:asciiTheme="minorEastAsia" w:hAnsiTheme="minorEastAsia" w:cstheme="minorEastAsia"/>
        </w:rPr>
        <w:t>管理员</w:t>
      </w:r>
      <w:r>
        <w:rPr>
          <w:rFonts w:asciiTheme="minorEastAsia" w:hAnsiTheme="minorEastAsia" w:cstheme="minorEastAsia"/>
        </w:rPr>
        <w:t>用户的详细功能用例图如图3-</w:t>
      </w:r>
      <w:r>
        <w:rPr>
          <w:rFonts w:hint="eastAsia" w:asciiTheme="minorEastAsia" w:hAnsiTheme="minorEastAsia" w:cstheme="minorEastAsia"/>
        </w:rPr>
        <w:t>11</w:t>
      </w:r>
      <w:r>
        <w:rPr>
          <w:rFonts w:asciiTheme="minorEastAsia" w:hAnsiTheme="minorEastAsia" w:cstheme="minorEastAsia"/>
        </w:rPr>
        <w:t>所示。</w:t>
      </w:r>
      <w:bookmarkEnd w:id="70"/>
    </w:p>
    <w:p>
      <w:pPr>
        <w:widowControl/>
        <w:jc w:val="center"/>
        <w:rPr>
          <w:rFonts w:ascii="Times New Roman" w:hAnsi="Times New Roman" w:cs="Times New Roman"/>
          <w:sz w:val="24"/>
        </w:rPr>
      </w:pPr>
      <w:r>
        <w:rPr>
          <w:rFonts w:ascii="宋体" w:hAnsi="宋体" w:eastAsia="宋体" w:cs="宋体"/>
          <w:kern w:val="0"/>
          <w:sz w:val="24"/>
        </w:rPr>
        <w:fldChar w:fldCharType="begin"/>
      </w:r>
      <w:r>
        <w:rPr>
          <w:rFonts w:ascii="宋体" w:hAnsi="宋体" w:eastAsia="宋体" w:cs="宋体"/>
          <w:kern w:val="0"/>
          <w:sz w:val="24"/>
        </w:rPr>
        <w:instrText xml:space="preserve">INCLUDEPICTURE \d "C:\\Users\\RBB\\AppData\\Roaming\\Tencent\\Users\\314187985\\QQ\\WinTemp\\RichOle\\1GT1H(}C[4CSEGSX_W_L4VN.png"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114300" distR="114300">
            <wp:extent cx="5313045" cy="4503420"/>
            <wp:effectExtent l="0" t="0" r="1905" b="11430"/>
            <wp:docPr id="1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descr="IMG_256"/>
                    <pic:cNvPicPr>
                      <a:picLocks noChangeAspect="1"/>
                    </pic:cNvPicPr>
                  </pic:nvPicPr>
                  <pic:blipFill>
                    <a:blip r:embed="rId28"/>
                    <a:stretch>
                      <a:fillRect/>
                    </a:stretch>
                  </pic:blipFill>
                  <pic:spPr>
                    <a:xfrm>
                      <a:off x="0" y="0"/>
                      <a:ext cx="5313045" cy="4503420"/>
                    </a:xfrm>
                    <a:prstGeom prst="rect">
                      <a:avLst/>
                    </a:prstGeom>
                    <a:noFill/>
                    <a:ln w="9525">
                      <a:noFill/>
                    </a:ln>
                  </pic:spPr>
                </pic:pic>
              </a:graphicData>
            </a:graphic>
          </wp:inline>
        </w:drawing>
      </w:r>
      <w:r>
        <w:rPr>
          <w:rFonts w:ascii="宋体" w:hAnsi="宋体" w:eastAsia="宋体" w:cs="宋体"/>
          <w:kern w:val="0"/>
          <w:sz w:val="24"/>
        </w:rPr>
        <w:fldChar w:fldCharType="end"/>
      </w:r>
    </w:p>
    <w:p>
      <w:pPr>
        <w:spacing w:line="400" w:lineRule="exact"/>
        <w:ind w:firstLine="422" w:firstLineChars="200"/>
        <w:jc w:val="center"/>
        <w:rPr>
          <w:rFonts w:ascii="Times New Roman" w:hAnsi="Times New Roman" w:eastAsia="宋体" w:cs="Times New Roman"/>
          <w:bCs/>
          <w:sz w:val="28"/>
          <w:szCs w:val="28"/>
        </w:rPr>
      </w:pPr>
      <w:bookmarkStart w:id="71" w:name="_Toc294816538"/>
      <w:bookmarkStart w:id="72" w:name="_Toc294816824"/>
      <w:bookmarkStart w:id="73" w:name="_Toc295575921"/>
      <w:bookmarkStart w:id="74" w:name="_Toc294821759"/>
      <w:bookmarkStart w:id="75" w:name="_Toc295421775"/>
      <w:bookmarkStart w:id="76" w:name="_Toc294817118"/>
      <w:bookmarkStart w:id="77" w:name="_Toc294821634"/>
      <w:bookmarkStart w:id="78" w:name="_Toc10148"/>
      <w:bookmarkStart w:id="79" w:name="_Toc12882"/>
      <w:bookmarkStart w:id="80" w:name="_Toc9212"/>
      <w:bookmarkStart w:id="81" w:name="_Toc295575080"/>
      <w:bookmarkStart w:id="82" w:name="_Toc452134261"/>
      <w:bookmarkStart w:id="83" w:name="_Toc7733"/>
      <w:bookmarkStart w:id="84" w:name="_Toc31437"/>
      <w:bookmarkStart w:id="85" w:name="_Toc25802"/>
      <w:bookmarkStart w:id="86" w:name="_Toc10452"/>
      <w:bookmarkStart w:id="87" w:name="_Toc12054"/>
      <w:r>
        <w:rPr>
          <w:rFonts w:ascii="Times New Roman" w:hAnsi="Times New Roman" w:cs="Times New Roman"/>
          <w:b/>
          <w:szCs w:val="21"/>
        </w:rPr>
        <w:t>图3-</w:t>
      </w:r>
      <w:r>
        <w:rPr>
          <w:rFonts w:hint="eastAsia" w:ascii="Times New Roman" w:hAnsi="Times New Roman" w:cs="Times New Roman"/>
          <w:b/>
          <w:szCs w:val="21"/>
        </w:rPr>
        <w:t>12管理员</w:t>
      </w:r>
      <w:r>
        <w:rPr>
          <w:rFonts w:ascii="Times New Roman" w:hAnsi="Times New Roman" w:cs="Times New Roman"/>
          <w:b/>
          <w:szCs w:val="21"/>
        </w:rPr>
        <w:t>的详细功能用例图</w:t>
      </w:r>
    </w:p>
    <w:p>
      <w:pPr>
        <w:pStyle w:val="22"/>
        <w:spacing w:beforeLines="100" w:afterLines="50"/>
        <w:outlineLvl w:val="1"/>
        <w:rPr>
          <w:rFonts w:ascii="Times New Roman" w:hAnsi="Times New Roman" w:eastAsia="宋体"/>
          <w:bCs/>
          <w:sz w:val="28"/>
          <w:szCs w:val="28"/>
        </w:rPr>
      </w:pPr>
      <w:bookmarkStart w:id="88" w:name="_Toc3270"/>
      <w:r>
        <w:rPr>
          <w:rFonts w:ascii="Times New Roman" w:hAnsi="Times New Roman" w:eastAsia="宋体"/>
          <w:bCs/>
          <w:sz w:val="28"/>
          <w:szCs w:val="28"/>
        </w:rPr>
        <w:t>3.</w:t>
      </w:r>
      <w:bookmarkEnd w:id="71"/>
      <w:bookmarkEnd w:id="72"/>
      <w:bookmarkEnd w:id="73"/>
      <w:bookmarkEnd w:id="74"/>
      <w:bookmarkEnd w:id="75"/>
      <w:bookmarkEnd w:id="76"/>
      <w:bookmarkEnd w:id="77"/>
      <w:bookmarkEnd w:id="78"/>
      <w:bookmarkEnd w:id="79"/>
      <w:bookmarkEnd w:id="80"/>
      <w:bookmarkEnd w:id="81"/>
      <w:r>
        <w:rPr>
          <w:rFonts w:hint="eastAsia" w:ascii="Times New Roman" w:hAnsi="Times New Roman" w:eastAsia="宋体"/>
          <w:bCs/>
          <w:sz w:val="28"/>
          <w:szCs w:val="28"/>
        </w:rPr>
        <w:t>3</w:t>
      </w:r>
      <w:r>
        <w:rPr>
          <w:rFonts w:ascii="Times New Roman" w:hAnsi="Times New Roman" w:eastAsia="宋体"/>
          <w:bCs/>
          <w:sz w:val="28"/>
          <w:szCs w:val="28"/>
        </w:rPr>
        <w:t>数据库E-R模型分析及数据词典</w:t>
      </w:r>
      <w:bookmarkEnd w:id="82"/>
      <w:bookmarkEnd w:id="83"/>
      <w:bookmarkEnd w:id="84"/>
      <w:bookmarkEnd w:id="85"/>
      <w:bookmarkEnd w:id="86"/>
      <w:bookmarkEnd w:id="87"/>
      <w:bookmarkEnd w:id="88"/>
      <w:bookmarkStart w:id="89" w:name="_Toc26025"/>
      <w:bookmarkStart w:id="90" w:name="_Toc452134262"/>
      <w:bookmarkStart w:id="91" w:name="_Toc15135"/>
      <w:bookmarkStart w:id="92" w:name="_Toc16827"/>
      <w:bookmarkStart w:id="93" w:name="_Toc29303"/>
      <w:bookmarkStart w:id="94" w:name="_Toc13031"/>
    </w:p>
    <w:p>
      <w:pPr>
        <w:pStyle w:val="22"/>
        <w:spacing w:beforeLines="100" w:afterLines="50"/>
        <w:jc w:val="both"/>
        <w:outlineLvl w:val="1"/>
        <w:rPr>
          <w:rFonts w:ascii="Times New Roman" w:hAnsi="Times New Roman"/>
          <w:bCs/>
          <w:sz w:val="24"/>
        </w:rPr>
      </w:pPr>
      <w:bookmarkStart w:id="95" w:name="_Toc5567"/>
      <w:r>
        <w:rPr>
          <w:rFonts w:ascii="Times New Roman" w:hAnsi="Times New Roman"/>
          <w:bCs/>
          <w:sz w:val="24"/>
        </w:rPr>
        <w:t>3.</w:t>
      </w:r>
      <w:r>
        <w:rPr>
          <w:rFonts w:hint="eastAsia" w:ascii="Times New Roman" w:hAnsi="Times New Roman"/>
          <w:bCs/>
          <w:sz w:val="24"/>
        </w:rPr>
        <w:t>3</w:t>
      </w:r>
      <w:r>
        <w:rPr>
          <w:rFonts w:ascii="Times New Roman" w:hAnsi="Times New Roman"/>
          <w:bCs/>
          <w:sz w:val="24"/>
        </w:rPr>
        <w:t>.</w:t>
      </w:r>
      <w:r>
        <w:rPr>
          <w:rFonts w:hint="eastAsia" w:ascii="Times New Roman" w:hAnsi="Times New Roman"/>
          <w:bCs/>
          <w:sz w:val="24"/>
        </w:rPr>
        <w:t>1用户</w:t>
      </w:r>
      <w:r>
        <w:rPr>
          <w:rFonts w:ascii="Times New Roman" w:hAnsi="Times New Roman"/>
          <w:bCs/>
          <w:sz w:val="24"/>
        </w:rPr>
        <w:t>实体模块</w:t>
      </w:r>
      <w:bookmarkEnd w:id="95"/>
    </w:p>
    <w:p>
      <w:pPr>
        <w:widowControl/>
        <w:spacing w:beforeLines="50" w:afterLines="50" w:line="400" w:lineRule="exact"/>
        <w:ind w:firstLine="420"/>
        <w:jc w:val="left"/>
        <w:outlineLvl w:val="2"/>
        <w:rPr>
          <w:rFonts w:asciiTheme="minorEastAsia" w:hAnsiTheme="minorEastAsia" w:cstheme="minorEastAsia"/>
        </w:rPr>
      </w:pPr>
      <w:bookmarkStart w:id="96" w:name="_Toc187"/>
      <w:r>
        <w:rPr>
          <w:rFonts w:hint="eastAsia" w:asciiTheme="minorEastAsia" w:hAnsiTheme="minorEastAsia" w:cstheme="minorEastAsia"/>
        </w:rPr>
        <w:t>用户</w:t>
      </w:r>
      <w:r>
        <w:rPr>
          <w:rFonts w:asciiTheme="minorEastAsia" w:hAnsiTheme="minorEastAsia" w:cstheme="minorEastAsia"/>
        </w:rPr>
        <w:t>实体的属性主要包括</w:t>
      </w:r>
      <w:r>
        <w:rPr>
          <w:rFonts w:hint="eastAsia" w:asciiTheme="minorEastAsia" w:hAnsiTheme="minorEastAsia" w:cstheme="minorEastAsia"/>
        </w:rPr>
        <w:t>姓名</w:t>
      </w:r>
      <w:r>
        <w:rPr>
          <w:rFonts w:asciiTheme="minorEastAsia" w:hAnsiTheme="minorEastAsia" w:cstheme="minorEastAsia"/>
        </w:rPr>
        <w:t>、编号、</w:t>
      </w:r>
      <w:r>
        <w:rPr>
          <w:rFonts w:hint="eastAsia" w:asciiTheme="minorEastAsia" w:hAnsiTheme="minorEastAsia" w:cstheme="minorEastAsia"/>
        </w:rPr>
        <w:t>邮箱、密码、角色、职称、学历、方向、简介、头像、创建时间、修改时间、账号状态</w:t>
      </w:r>
      <w:r>
        <w:rPr>
          <w:rFonts w:asciiTheme="minorEastAsia" w:hAnsiTheme="minorEastAsia" w:cstheme="minorEastAsia"/>
        </w:rPr>
        <w:t>。具体如图3-</w:t>
      </w:r>
      <w:r>
        <w:rPr>
          <w:rFonts w:hint="eastAsia" w:asciiTheme="minorEastAsia" w:hAnsiTheme="minorEastAsia" w:cstheme="minorEastAsia"/>
        </w:rPr>
        <w:t>13</w:t>
      </w:r>
      <w:r>
        <w:rPr>
          <w:rFonts w:asciiTheme="minorEastAsia" w:hAnsiTheme="minorEastAsia" w:cstheme="minorEastAsia"/>
        </w:rPr>
        <w:t>所示。</w:t>
      </w:r>
      <w:bookmarkEnd w:id="96"/>
    </w:p>
    <w:p>
      <w:pPr>
        <w:widowControl/>
        <w:jc w:val="center"/>
        <w:rPr>
          <w:rFonts w:ascii="宋体" w:hAnsi="宋体" w:eastAsia="宋体" w:cs="宋体"/>
          <w:kern w:val="0"/>
          <w:sz w:val="24"/>
        </w:rPr>
      </w:pPr>
      <w:r>
        <w:rPr>
          <w:rFonts w:ascii="宋体" w:hAnsi="宋体" w:eastAsia="宋体" w:cs="宋体"/>
          <w:kern w:val="0"/>
          <w:sz w:val="24"/>
        </w:rPr>
        <w:fldChar w:fldCharType="begin"/>
      </w:r>
      <w:r>
        <w:rPr>
          <w:rFonts w:ascii="宋体" w:hAnsi="宋体" w:eastAsia="宋体" w:cs="宋体"/>
          <w:kern w:val="0"/>
          <w:sz w:val="24"/>
        </w:rPr>
        <w:instrText xml:space="preserve">INCLUDEPICTURE \d "C:\\Users\\RBB\\AppData\\Roaming\\Tencent\\Users\\314187985\\QQ\\WinTemp\\RichOle\\XHUWSYLNE7]LFRPNZ9TM9OB.png"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114300" distR="114300">
            <wp:extent cx="4844415" cy="2317115"/>
            <wp:effectExtent l="0" t="0" r="13335" b="6985"/>
            <wp:docPr id="40"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9" descr="IMG_256"/>
                    <pic:cNvPicPr>
                      <a:picLocks noChangeAspect="1"/>
                    </pic:cNvPicPr>
                  </pic:nvPicPr>
                  <pic:blipFill>
                    <a:blip r:embed="rId29"/>
                    <a:stretch>
                      <a:fillRect/>
                    </a:stretch>
                  </pic:blipFill>
                  <pic:spPr>
                    <a:xfrm>
                      <a:off x="0" y="0"/>
                      <a:ext cx="4844415" cy="2317115"/>
                    </a:xfrm>
                    <a:prstGeom prst="rect">
                      <a:avLst/>
                    </a:prstGeom>
                    <a:noFill/>
                    <a:ln w="9525">
                      <a:noFill/>
                    </a:ln>
                  </pic:spPr>
                </pic:pic>
              </a:graphicData>
            </a:graphic>
          </wp:inline>
        </w:drawing>
      </w:r>
      <w:r>
        <w:rPr>
          <w:rFonts w:ascii="宋体" w:hAnsi="宋体" w:eastAsia="宋体" w:cs="宋体"/>
          <w:kern w:val="0"/>
          <w:sz w:val="24"/>
        </w:rPr>
        <w:fldChar w:fldCharType="end"/>
      </w:r>
    </w:p>
    <w:p>
      <w:pPr>
        <w:widowControl/>
        <w:jc w:val="center"/>
        <w:rPr>
          <w:rFonts w:ascii="宋体" w:hAnsi="宋体" w:eastAsia="宋体" w:cs="宋体"/>
          <w:kern w:val="0"/>
          <w:sz w:val="24"/>
        </w:rPr>
      </w:pPr>
      <w:r>
        <w:rPr>
          <w:rFonts w:ascii="Times New Roman" w:hAnsi="Times New Roman" w:cs="Times New Roman"/>
          <w:b/>
          <w:szCs w:val="21"/>
        </w:rPr>
        <w:t>图3-</w:t>
      </w:r>
      <w:r>
        <w:rPr>
          <w:rFonts w:hint="eastAsia" w:ascii="Times New Roman" w:hAnsi="Times New Roman" w:cs="Times New Roman"/>
          <w:b/>
          <w:szCs w:val="21"/>
        </w:rPr>
        <w:t>13用户</w:t>
      </w:r>
      <w:r>
        <w:rPr>
          <w:rFonts w:ascii="Times New Roman" w:hAnsi="Times New Roman" w:cs="Times New Roman"/>
          <w:b/>
          <w:szCs w:val="21"/>
        </w:rPr>
        <w:t>E-R图</w:t>
      </w:r>
    </w:p>
    <w:p>
      <w:pPr>
        <w:widowControl/>
        <w:spacing w:beforeLines="50" w:afterLines="50" w:line="400" w:lineRule="exact"/>
        <w:ind w:firstLine="420"/>
        <w:jc w:val="left"/>
        <w:outlineLvl w:val="2"/>
        <w:rPr>
          <w:rFonts w:asciiTheme="minorEastAsia" w:hAnsiTheme="minorEastAsia" w:cstheme="minorEastAsia"/>
        </w:rPr>
      </w:pPr>
      <w:bookmarkStart w:id="97" w:name="_Toc15295"/>
      <w:r>
        <w:rPr>
          <w:rFonts w:asciiTheme="minorEastAsia" w:hAnsiTheme="minorEastAsia" w:cstheme="minorEastAsia"/>
        </w:rPr>
        <w:t>对应实体中的主要属性的数据项如表3-1所示。</w:t>
      </w:r>
      <w:bookmarkEnd w:id="97"/>
    </w:p>
    <w:p>
      <w:pPr>
        <w:pStyle w:val="12"/>
        <w:tabs>
          <w:tab w:val="left" w:pos="435"/>
          <w:tab w:val="clear" w:pos="916"/>
        </w:tabs>
        <w:spacing w:after="150" w:line="360" w:lineRule="atLeast"/>
        <w:ind w:firstLine="422" w:firstLineChars="200"/>
        <w:jc w:val="center"/>
        <w:rPr>
          <w:rFonts w:hint="default" w:ascii="Times New Roman" w:hAnsi="Times New Roman" w:eastAsiaTheme="minorEastAsia"/>
          <w:b/>
          <w:kern w:val="2"/>
          <w:sz w:val="21"/>
          <w:szCs w:val="21"/>
        </w:rPr>
      </w:pPr>
      <w:r>
        <w:rPr>
          <w:rFonts w:hint="default" w:ascii="Times New Roman" w:hAnsi="Times New Roman" w:eastAsiaTheme="minorEastAsia"/>
          <w:b/>
          <w:kern w:val="2"/>
          <w:sz w:val="21"/>
          <w:szCs w:val="21"/>
        </w:rPr>
        <w:t xml:space="preserve">表 3-1 </w:t>
      </w:r>
      <w:r>
        <w:rPr>
          <w:rFonts w:ascii="Times New Roman" w:hAnsi="Times New Roman" w:eastAsiaTheme="minorEastAsia"/>
          <w:b/>
          <w:kern w:val="2"/>
          <w:sz w:val="21"/>
          <w:szCs w:val="21"/>
        </w:rPr>
        <w:t>用户</w:t>
      </w:r>
      <w:r>
        <w:rPr>
          <w:rFonts w:hint="default" w:ascii="Times New Roman" w:hAnsi="Times New Roman" w:eastAsiaTheme="minorEastAsia"/>
          <w:b/>
          <w:kern w:val="2"/>
          <w:sz w:val="21"/>
          <w:szCs w:val="21"/>
        </w:rPr>
        <w:t>数据项表</w:t>
      </w:r>
    </w:p>
    <w:tbl>
      <w:tblPr>
        <w:tblStyle w:val="21"/>
        <w:tblW w:w="75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9"/>
        <w:gridCol w:w="2295"/>
        <w:gridCol w:w="3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cPr>
          <w:p>
            <w:pPr>
              <w:rPr>
                <w:rFonts w:ascii="Times New Roman" w:hAnsi="Times New Roman" w:cs="Times New Roman"/>
                <w:b/>
                <w:bCs/>
                <w:sz w:val="24"/>
              </w:rPr>
            </w:pPr>
            <w:r>
              <w:rPr>
                <w:rFonts w:hint="eastAsia"/>
              </w:rPr>
              <w:t>字段名称</w:t>
            </w:r>
          </w:p>
        </w:tc>
        <w:tc>
          <w:tcPr>
            <w:tcW w:w="2295" w:type="dxa"/>
          </w:tcPr>
          <w:p>
            <w:pPr>
              <w:rPr>
                <w:rFonts w:ascii="Times New Roman" w:hAnsi="Times New Roman" w:cs="Times New Roman"/>
                <w:b/>
                <w:bCs/>
                <w:sz w:val="24"/>
              </w:rPr>
            </w:pPr>
            <w:r>
              <w:rPr>
                <w:rFonts w:hint="eastAsia"/>
              </w:rPr>
              <w:t>类型</w:t>
            </w:r>
          </w:p>
        </w:tc>
        <w:tc>
          <w:tcPr>
            <w:tcW w:w="3076" w:type="dxa"/>
          </w:tcPr>
          <w:p>
            <w:pPr>
              <w:rPr>
                <w:rFonts w:ascii="Times New Roman" w:hAnsi="Times New Roman" w:cs="Times New Roman"/>
                <w:b/>
                <w:bCs/>
                <w:sz w:val="24"/>
              </w:rPr>
            </w:pPr>
            <w:r>
              <w:rPr>
                <w:rFonts w:hint="eastAsia"/>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cPr>
          <w:p>
            <w:pPr>
              <w:rPr>
                <w:rFonts w:ascii="Times New Roman" w:hAnsi="Times New Roman" w:cs="Times New Roman"/>
                <w:b/>
                <w:bCs/>
                <w:sz w:val="24"/>
              </w:rPr>
            </w:pPr>
            <w:r>
              <w:rPr>
                <w:rFonts w:hint="eastAsia"/>
              </w:rPr>
              <w:t>id</w:t>
            </w:r>
          </w:p>
        </w:tc>
        <w:tc>
          <w:tcPr>
            <w:tcW w:w="2295" w:type="dxa"/>
          </w:tcPr>
          <w:p>
            <w:pPr>
              <w:rPr>
                <w:rFonts w:ascii="Times New Roman" w:hAnsi="Times New Roman" w:cs="Times New Roman"/>
                <w:b/>
                <w:bCs/>
                <w:sz w:val="24"/>
              </w:rPr>
            </w:pPr>
            <w:r>
              <w:rPr>
                <w:rFonts w:hint="eastAsia"/>
              </w:rPr>
              <w:t>int(11)</w:t>
            </w:r>
          </w:p>
        </w:tc>
        <w:tc>
          <w:tcPr>
            <w:tcW w:w="3076" w:type="dxa"/>
          </w:tcPr>
          <w:p>
            <w:pPr>
              <w:rPr>
                <w:rFonts w:ascii="Times New Roman" w:hAnsi="Times New Roman" w:cs="Times New Roman"/>
                <w:b/>
                <w:bCs/>
                <w:sz w:val="24"/>
              </w:rPr>
            </w:pPr>
            <w:r>
              <w:rPr>
                <w:rFonts w:hint="eastAsia"/>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cPr>
          <w:p>
            <w:pPr>
              <w:rPr>
                <w:rFonts w:ascii="Times New Roman" w:hAnsi="Times New Roman" w:cs="Times New Roman"/>
                <w:b/>
                <w:bCs/>
                <w:sz w:val="24"/>
              </w:rPr>
            </w:pPr>
            <w:r>
              <w:rPr>
                <w:rFonts w:hint="eastAsia"/>
              </w:rPr>
              <w:t>name</w:t>
            </w:r>
          </w:p>
        </w:tc>
        <w:tc>
          <w:tcPr>
            <w:tcW w:w="2295" w:type="dxa"/>
          </w:tcPr>
          <w:p>
            <w:pPr>
              <w:rPr>
                <w:rFonts w:ascii="Times New Roman" w:hAnsi="Times New Roman" w:cs="Times New Roman"/>
                <w:b/>
                <w:bCs/>
                <w:sz w:val="24"/>
              </w:rPr>
            </w:pPr>
            <w:r>
              <w:rPr>
                <w:rFonts w:hint="eastAsia"/>
              </w:rPr>
              <w:t>varchar(50)</w:t>
            </w:r>
          </w:p>
        </w:tc>
        <w:tc>
          <w:tcPr>
            <w:tcW w:w="3076" w:type="dxa"/>
          </w:tcPr>
          <w:p>
            <w:pPr>
              <w:rPr>
                <w:rFonts w:ascii="Times New Roman" w:hAnsi="Times New Roman" w:cs="Times New Roman"/>
                <w:b/>
                <w:bCs/>
                <w:sz w:val="24"/>
              </w:rPr>
            </w:pPr>
            <w:r>
              <w:rPr>
                <w:rFonts w:hint="eastAsia"/>
              </w:rPr>
              <w:t>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cPr>
          <w:p>
            <w:pPr>
              <w:rPr>
                <w:rFonts w:ascii="Times New Roman" w:hAnsi="Times New Roman" w:cs="Times New Roman"/>
                <w:b/>
                <w:bCs/>
                <w:sz w:val="24"/>
              </w:rPr>
            </w:pPr>
            <w:r>
              <w:rPr>
                <w:rFonts w:hint="eastAsia"/>
              </w:rPr>
              <w:t>email</w:t>
            </w:r>
          </w:p>
        </w:tc>
        <w:tc>
          <w:tcPr>
            <w:tcW w:w="2295" w:type="dxa"/>
          </w:tcPr>
          <w:p>
            <w:pPr>
              <w:rPr>
                <w:rFonts w:ascii="Times New Roman" w:hAnsi="Times New Roman" w:cs="Times New Roman"/>
                <w:b/>
                <w:bCs/>
                <w:sz w:val="24"/>
              </w:rPr>
            </w:pPr>
            <w:r>
              <w:rPr>
                <w:rFonts w:hint="eastAsia"/>
              </w:rPr>
              <w:t>varchar(50)</w:t>
            </w:r>
          </w:p>
        </w:tc>
        <w:tc>
          <w:tcPr>
            <w:tcW w:w="3076" w:type="dxa"/>
          </w:tcPr>
          <w:p>
            <w:pPr>
              <w:rPr>
                <w:rFonts w:ascii="Times New Roman" w:hAnsi="Times New Roman" w:cs="Times New Roman"/>
                <w:b/>
                <w:bCs/>
                <w:sz w:val="24"/>
              </w:rPr>
            </w:pPr>
            <w:r>
              <w:rPr>
                <w:rFonts w:hint="eastAsia"/>
              </w:rPr>
              <w:t>邮件地址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cPr>
          <w:p>
            <w:pPr>
              <w:rPr>
                <w:rFonts w:ascii="Times New Roman" w:hAnsi="Times New Roman" w:cs="Times New Roman"/>
                <w:b/>
                <w:bCs/>
                <w:sz w:val="24"/>
              </w:rPr>
            </w:pPr>
            <w:r>
              <w:rPr>
                <w:rFonts w:hint="eastAsia"/>
              </w:rPr>
              <w:t>phone</w:t>
            </w:r>
          </w:p>
        </w:tc>
        <w:tc>
          <w:tcPr>
            <w:tcW w:w="2295" w:type="dxa"/>
          </w:tcPr>
          <w:p>
            <w:pPr>
              <w:rPr>
                <w:rFonts w:ascii="Times New Roman" w:hAnsi="Times New Roman" w:cs="Times New Roman"/>
                <w:b/>
                <w:bCs/>
                <w:sz w:val="24"/>
              </w:rPr>
            </w:pPr>
            <w:r>
              <w:rPr>
                <w:rFonts w:hint="eastAsia"/>
              </w:rPr>
              <w:t>varchar(20)</w:t>
            </w:r>
          </w:p>
        </w:tc>
        <w:tc>
          <w:tcPr>
            <w:tcW w:w="3076" w:type="dxa"/>
          </w:tcPr>
          <w:p>
            <w:pPr>
              <w:rPr>
                <w:rFonts w:ascii="Times New Roman" w:hAnsi="Times New Roman" w:cs="Times New Roman"/>
                <w:b/>
                <w:bCs/>
                <w:sz w:val="24"/>
              </w:rPr>
            </w:pPr>
            <w:r>
              <w:rPr>
                <w:rFonts w:hint="eastAsia"/>
              </w:rPr>
              <w:t>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3" w:hRule="atLeast"/>
          <w:jc w:val="center"/>
        </w:trPr>
        <w:tc>
          <w:tcPr>
            <w:tcW w:w="2189" w:type="dxa"/>
          </w:tcPr>
          <w:p>
            <w:pPr>
              <w:rPr>
                <w:rFonts w:ascii="Times New Roman" w:hAnsi="Times New Roman" w:cs="Times New Roman"/>
                <w:b/>
                <w:bCs/>
                <w:sz w:val="24"/>
              </w:rPr>
            </w:pPr>
            <w:r>
              <w:rPr>
                <w:rFonts w:hint="eastAsia"/>
              </w:rPr>
              <w:t>password</w:t>
            </w:r>
          </w:p>
        </w:tc>
        <w:tc>
          <w:tcPr>
            <w:tcW w:w="2295" w:type="dxa"/>
          </w:tcPr>
          <w:p>
            <w:pPr>
              <w:rPr>
                <w:rFonts w:ascii="Times New Roman" w:hAnsi="Times New Roman" w:cs="Times New Roman"/>
                <w:b/>
                <w:bCs/>
                <w:sz w:val="24"/>
              </w:rPr>
            </w:pPr>
            <w:r>
              <w:rPr>
                <w:rFonts w:hint="eastAsia"/>
              </w:rPr>
              <w:t>varchar(50)</w:t>
            </w:r>
          </w:p>
        </w:tc>
        <w:tc>
          <w:tcPr>
            <w:tcW w:w="3076" w:type="dxa"/>
          </w:tcPr>
          <w:p>
            <w:pPr>
              <w:rPr>
                <w:rFonts w:ascii="Times New Roman" w:hAnsi="Times New Roman" w:cs="Times New Roman"/>
                <w:b/>
                <w:bCs/>
                <w:sz w:val="24"/>
              </w:rPr>
            </w:pPr>
            <w:r>
              <w:rPr>
                <w:rFonts w:hint="eastAsia"/>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cPr>
          <w:p>
            <w:pPr>
              <w:rPr>
                <w:rFonts w:ascii="Times New Roman" w:hAnsi="Times New Roman" w:cs="Times New Roman"/>
                <w:b/>
                <w:bCs/>
                <w:sz w:val="24"/>
              </w:rPr>
            </w:pPr>
            <w:r>
              <w:rPr>
                <w:rFonts w:hint="eastAsia"/>
              </w:rPr>
              <w:t>role</w:t>
            </w:r>
          </w:p>
        </w:tc>
        <w:tc>
          <w:tcPr>
            <w:tcW w:w="2295" w:type="dxa"/>
          </w:tcPr>
          <w:p>
            <w:pPr>
              <w:rPr>
                <w:rFonts w:ascii="Times New Roman" w:hAnsi="Times New Roman" w:cs="Times New Roman"/>
                <w:b/>
                <w:bCs/>
                <w:sz w:val="24"/>
              </w:rPr>
            </w:pPr>
            <w:r>
              <w:rPr>
                <w:rFonts w:hint="eastAsia"/>
              </w:rPr>
              <w:t>varchar(5)</w:t>
            </w:r>
          </w:p>
        </w:tc>
        <w:tc>
          <w:tcPr>
            <w:tcW w:w="3076" w:type="dxa"/>
          </w:tcPr>
          <w:p>
            <w:pPr>
              <w:rPr>
                <w:rFonts w:ascii="Times New Roman" w:hAnsi="Times New Roman" w:cs="Times New Roman"/>
                <w:b/>
                <w:bCs/>
                <w:sz w:val="24"/>
              </w:rPr>
            </w:pPr>
            <w:r>
              <w:rPr>
                <w:rFonts w:hint="eastAsia"/>
              </w:rPr>
              <w:t>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jc w:val="center"/>
        </w:trPr>
        <w:tc>
          <w:tcPr>
            <w:tcW w:w="2189" w:type="dxa"/>
          </w:tcPr>
          <w:p>
            <w:pPr>
              <w:rPr>
                <w:rFonts w:ascii="Times New Roman" w:hAnsi="Times New Roman" w:cs="Times New Roman"/>
                <w:b/>
                <w:bCs/>
                <w:sz w:val="24"/>
              </w:rPr>
            </w:pPr>
            <w:r>
              <w:rPr>
                <w:rFonts w:hint="eastAsia"/>
              </w:rPr>
              <w:t>title</w:t>
            </w:r>
          </w:p>
        </w:tc>
        <w:tc>
          <w:tcPr>
            <w:tcW w:w="2295" w:type="dxa"/>
          </w:tcPr>
          <w:p>
            <w:pPr>
              <w:rPr>
                <w:rFonts w:ascii="Times New Roman" w:hAnsi="Times New Roman" w:cs="Times New Roman"/>
                <w:b/>
                <w:bCs/>
                <w:sz w:val="24"/>
              </w:rPr>
            </w:pPr>
            <w:r>
              <w:rPr>
                <w:rFonts w:hint="eastAsia"/>
              </w:rPr>
              <w:t>varchar(10)</w:t>
            </w:r>
          </w:p>
        </w:tc>
        <w:tc>
          <w:tcPr>
            <w:tcW w:w="3076" w:type="dxa"/>
          </w:tcPr>
          <w:p>
            <w:pPr>
              <w:rPr>
                <w:rFonts w:ascii="Times New Roman" w:hAnsi="Times New Roman" w:cs="Times New Roman"/>
                <w:b/>
                <w:bCs/>
                <w:sz w:val="24"/>
              </w:rPr>
            </w:pPr>
            <w:r>
              <w:rPr>
                <w:rFonts w:hint="eastAsia"/>
              </w:rPr>
              <w:t>职称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cPr>
          <w:p>
            <w:pPr>
              <w:rPr>
                <w:rFonts w:ascii="Times New Roman" w:hAnsi="Times New Roman" w:cs="Times New Roman"/>
                <w:b/>
                <w:bCs/>
                <w:sz w:val="24"/>
              </w:rPr>
            </w:pPr>
            <w:r>
              <w:rPr>
                <w:rFonts w:hint="eastAsia"/>
              </w:rPr>
              <w:t>education</w:t>
            </w:r>
          </w:p>
        </w:tc>
        <w:tc>
          <w:tcPr>
            <w:tcW w:w="2295" w:type="dxa"/>
          </w:tcPr>
          <w:p>
            <w:pPr>
              <w:rPr>
                <w:rFonts w:ascii="Times New Roman" w:hAnsi="Times New Roman" w:cs="Times New Roman"/>
                <w:b/>
                <w:bCs/>
                <w:sz w:val="24"/>
              </w:rPr>
            </w:pPr>
            <w:r>
              <w:rPr>
                <w:rFonts w:hint="eastAsia"/>
              </w:rPr>
              <w:t>varchar(10)</w:t>
            </w:r>
          </w:p>
        </w:tc>
        <w:tc>
          <w:tcPr>
            <w:tcW w:w="3076" w:type="dxa"/>
          </w:tcPr>
          <w:p>
            <w:pPr>
              <w:rPr>
                <w:rFonts w:ascii="Times New Roman" w:hAnsi="Times New Roman" w:cs="Times New Roman"/>
                <w:b/>
                <w:bCs/>
                <w:sz w:val="24"/>
              </w:rPr>
            </w:pPr>
            <w:r>
              <w:rPr>
                <w:rFonts w:hint="eastAsia"/>
              </w:rPr>
              <w:t>学历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cPr>
          <w:p>
            <w:pPr>
              <w:rPr>
                <w:rFonts w:ascii="Times New Roman" w:hAnsi="Times New Roman" w:cs="Times New Roman"/>
                <w:b/>
                <w:bCs/>
                <w:sz w:val="24"/>
              </w:rPr>
            </w:pPr>
            <w:r>
              <w:rPr>
                <w:rFonts w:hint="eastAsia"/>
              </w:rPr>
              <w:t>direction</w:t>
            </w:r>
          </w:p>
        </w:tc>
        <w:tc>
          <w:tcPr>
            <w:tcW w:w="2295" w:type="dxa"/>
          </w:tcPr>
          <w:p>
            <w:pPr>
              <w:rPr>
                <w:rFonts w:ascii="Times New Roman" w:hAnsi="Times New Roman" w:cs="Times New Roman"/>
                <w:b/>
                <w:bCs/>
                <w:sz w:val="24"/>
              </w:rPr>
            </w:pPr>
            <w:r>
              <w:rPr>
                <w:rFonts w:hint="eastAsia"/>
              </w:rPr>
              <w:t>varchar(10)</w:t>
            </w:r>
          </w:p>
        </w:tc>
        <w:tc>
          <w:tcPr>
            <w:tcW w:w="3076" w:type="dxa"/>
          </w:tcPr>
          <w:p>
            <w:pPr>
              <w:rPr>
                <w:rFonts w:ascii="Times New Roman" w:hAnsi="Times New Roman" w:cs="Times New Roman"/>
                <w:b/>
                <w:bCs/>
                <w:sz w:val="24"/>
              </w:rPr>
            </w:pPr>
            <w:r>
              <w:rPr>
                <w:rFonts w:hint="eastAsia"/>
              </w:rPr>
              <w:t>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cPr>
          <w:p>
            <w:pPr>
              <w:rPr>
                <w:rFonts w:ascii="Times New Roman" w:hAnsi="Times New Roman" w:cs="Times New Roman"/>
                <w:b/>
                <w:bCs/>
                <w:sz w:val="24"/>
              </w:rPr>
            </w:pPr>
            <w:r>
              <w:rPr>
                <w:rFonts w:hint="eastAsia"/>
              </w:rPr>
              <w:t>introduce</w:t>
            </w:r>
          </w:p>
        </w:tc>
        <w:tc>
          <w:tcPr>
            <w:tcW w:w="2295" w:type="dxa"/>
          </w:tcPr>
          <w:p>
            <w:pPr>
              <w:rPr>
                <w:rFonts w:ascii="Times New Roman" w:hAnsi="Times New Roman" w:cs="Times New Roman"/>
                <w:b/>
                <w:bCs/>
                <w:sz w:val="24"/>
              </w:rPr>
            </w:pPr>
            <w:r>
              <w:rPr>
                <w:rFonts w:hint="eastAsia"/>
              </w:rPr>
              <w:t>varchar(500)</w:t>
            </w:r>
          </w:p>
        </w:tc>
        <w:tc>
          <w:tcPr>
            <w:tcW w:w="3076" w:type="dxa"/>
          </w:tcPr>
          <w:p>
            <w:pPr>
              <w:rPr>
                <w:rFonts w:ascii="Times New Roman" w:hAnsi="Times New Roman" w:cs="Times New Roman"/>
                <w:b/>
                <w:bCs/>
                <w:sz w:val="24"/>
              </w:rPr>
            </w:pPr>
            <w:r>
              <w:rPr>
                <w:rFonts w:hint="eastAsia"/>
              </w:rPr>
              <w:t>简介和补充说明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cPr>
          <w:p>
            <w:r>
              <w:rPr>
                <w:rFonts w:hint="eastAsia"/>
              </w:rPr>
              <w:t>image</w:t>
            </w:r>
          </w:p>
        </w:tc>
        <w:tc>
          <w:tcPr>
            <w:tcW w:w="2295" w:type="dxa"/>
          </w:tcPr>
          <w:p>
            <w:r>
              <w:rPr>
                <w:rFonts w:hint="eastAsia"/>
              </w:rPr>
              <w:t>varchar(200)</w:t>
            </w:r>
          </w:p>
        </w:tc>
        <w:tc>
          <w:tcPr>
            <w:tcW w:w="3076" w:type="dxa"/>
          </w:tcPr>
          <w:p>
            <w:r>
              <w:rPr>
                <w:rFonts w:hint="eastAsia"/>
              </w:rPr>
              <w:t>头像照片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cPr>
          <w:p>
            <w:r>
              <w:rPr>
                <w:rFonts w:hint="eastAsia"/>
              </w:rPr>
              <w:t>creatTime</w:t>
            </w:r>
          </w:p>
        </w:tc>
        <w:tc>
          <w:tcPr>
            <w:tcW w:w="2295" w:type="dxa"/>
          </w:tcPr>
          <w:p>
            <w:r>
              <w:rPr>
                <w:rFonts w:hint="eastAsia"/>
              </w:rPr>
              <w:t>date</w:t>
            </w:r>
          </w:p>
        </w:tc>
        <w:tc>
          <w:tcPr>
            <w:tcW w:w="3076" w:type="dxa"/>
          </w:tcPr>
          <w:p>
            <w:r>
              <w:rPr>
                <w:rFonts w:hint="eastAsia"/>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cPr>
          <w:p>
            <w:r>
              <w:rPr>
                <w:rFonts w:hint="eastAsia"/>
              </w:rPr>
              <w:t>updateTime</w:t>
            </w:r>
          </w:p>
        </w:tc>
        <w:tc>
          <w:tcPr>
            <w:tcW w:w="2295" w:type="dxa"/>
          </w:tcPr>
          <w:p>
            <w:r>
              <w:rPr>
                <w:rFonts w:hint="eastAsia"/>
              </w:rPr>
              <w:t>date</w:t>
            </w:r>
          </w:p>
        </w:tc>
        <w:tc>
          <w:tcPr>
            <w:tcW w:w="3076" w:type="dxa"/>
          </w:tcPr>
          <w:p>
            <w:r>
              <w:rPr>
                <w:rFonts w:hint="eastAsia"/>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2189" w:type="dxa"/>
          </w:tcPr>
          <w:p>
            <w:r>
              <w:rPr>
                <w:rFonts w:hint="eastAsia"/>
              </w:rPr>
              <w:t>state</w:t>
            </w:r>
          </w:p>
        </w:tc>
        <w:tc>
          <w:tcPr>
            <w:tcW w:w="2295" w:type="dxa"/>
          </w:tcPr>
          <w:p>
            <w:r>
              <w:rPr>
                <w:rFonts w:hint="eastAsia"/>
              </w:rPr>
              <w:t>varchar(5)</w:t>
            </w:r>
          </w:p>
        </w:tc>
        <w:tc>
          <w:tcPr>
            <w:tcW w:w="3076" w:type="dxa"/>
          </w:tcPr>
          <w:p>
            <w:r>
              <w:rPr>
                <w:rFonts w:hint="eastAsia"/>
              </w:rPr>
              <w:t>账号状态</w:t>
            </w:r>
          </w:p>
        </w:tc>
      </w:tr>
    </w:tbl>
    <w:p>
      <w:pPr>
        <w:pStyle w:val="22"/>
        <w:spacing w:beforeLines="100" w:afterLines="50"/>
        <w:jc w:val="both"/>
        <w:outlineLvl w:val="1"/>
        <w:rPr>
          <w:rFonts w:ascii="Times New Roman" w:hAnsi="Times New Roman"/>
          <w:bCs/>
          <w:sz w:val="24"/>
        </w:rPr>
      </w:pPr>
      <w:bookmarkStart w:id="98" w:name="_Toc11704"/>
      <w:r>
        <w:rPr>
          <w:rFonts w:ascii="Times New Roman" w:hAnsi="Times New Roman"/>
          <w:bCs/>
          <w:sz w:val="24"/>
        </w:rPr>
        <w:t>3.</w:t>
      </w:r>
      <w:r>
        <w:rPr>
          <w:rFonts w:hint="eastAsia" w:ascii="Times New Roman" w:hAnsi="Times New Roman"/>
          <w:bCs/>
          <w:sz w:val="24"/>
        </w:rPr>
        <w:t>3</w:t>
      </w:r>
      <w:r>
        <w:rPr>
          <w:rFonts w:ascii="Times New Roman" w:hAnsi="Times New Roman"/>
          <w:bCs/>
          <w:sz w:val="24"/>
        </w:rPr>
        <w:t>.</w:t>
      </w:r>
      <w:r>
        <w:rPr>
          <w:rFonts w:hint="eastAsia" w:ascii="Times New Roman" w:hAnsi="Times New Roman"/>
          <w:bCs/>
          <w:sz w:val="24"/>
        </w:rPr>
        <w:t>2项目</w:t>
      </w:r>
      <w:r>
        <w:rPr>
          <w:rFonts w:ascii="Times New Roman" w:hAnsi="Times New Roman"/>
          <w:bCs/>
          <w:sz w:val="24"/>
        </w:rPr>
        <w:t>实体模块</w:t>
      </w:r>
      <w:bookmarkEnd w:id="98"/>
    </w:p>
    <w:p>
      <w:pPr>
        <w:widowControl/>
        <w:spacing w:beforeLines="50" w:afterLines="50" w:line="400" w:lineRule="exact"/>
        <w:ind w:firstLine="420"/>
        <w:jc w:val="left"/>
        <w:outlineLvl w:val="2"/>
        <w:rPr>
          <w:rFonts w:asciiTheme="minorEastAsia" w:hAnsiTheme="minorEastAsia" w:cstheme="minorEastAsia"/>
        </w:rPr>
      </w:pPr>
      <w:bookmarkStart w:id="99" w:name="_Toc27118"/>
      <w:r>
        <w:rPr>
          <w:rFonts w:hint="eastAsia" w:asciiTheme="minorEastAsia" w:hAnsiTheme="minorEastAsia" w:cstheme="minorEastAsia"/>
        </w:rPr>
        <w:t>项目</w:t>
      </w:r>
      <w:r>
        <w:rPr>
          <w:rFonts w:asciiTheme="minorEastAsia" w:hAnsiTheme="minorEastAsia" w:cstheme="minorEastAsia"/>
        </w:rPr>
        <w:t>实体的属性主要</w:t>
      </w:r>
      <w:r>
        <w:rPr>
          <w:rFonts w:hint="eastAsia" w:asciiTheme="minorEastAsia" w:hAnsiTheme="minorEastAsia" w:cstheme="minorEastAsia"/>
        </w:rPr>
        <w:t>包括编号、项目名称、创建人邮箱、创建人Email、开发语言、开发平台、项目总人数、当前人数、指导教师、预算单价、预算书、立项书、项目描述、项目创建时间、项目修改时间、项目启动时间、项目结题时间、启动审核状态、启动审核评价、结题审核状态、结题审核评价、项目状态、项目等</w:t>
      </w:r>
      <w:r>
        <w:rPr>
          <w:rFonts w:asciiTheme="minorEastAsia" w:hAnsiTheme="minorEastAsia" w:cstheme="minorEastAsia"/>
        </w:rPr>
        <w:t>。具体如图3-</w:t>
      </w:r>
      <w:r>
        <w:rPr>
          <w:rFonts w:hint="eastAsia" w:asciiTheme="minorEastAsia" w:hAnsiTheme="minorEastAsia" w:cstheme="minorEastAsia"/>
        </w:rPr>
        <w:t>14</w:t>
      </w:r>
      <w:r>
        <w:rPr>
          <w:rFonts w:asciiTheme="minorEastAsia" w:hAnsiTheme="minorEastAsia" w:cstheme="minorEastAsia"/>
        </w:rPr>
        <w:t>所示。</w:t>
      </w:r>
      <w:bookmarkEnd w:id="99"/>
    </w:p>
    <w:p>
      <w:pPr>
        <w:widowControl/>
        <w:jc w:val="center"/>
      </w:pPr>
      <w:r>
        <w:rPr>
          <w:rFonts w:ascii="宋体" w:hAnsi="宋体" w:eastAsia="宋体" w:cs="宋体"/>
          <w:kern w:val="0"/>
          <w:sz w:val="24"/>
        </w:rPr>
        <w:fldChar w:fldCharType="begin"/>
      </w:r>
      <w:r>
        <w:rPr>
          <w:rFonts w:ascii="宋体" w:hAnsi="宋体" w:eastAsia="宋体" w:cs="宋体"/>
          <w:kern w:val="0"/>
          <w:sz w:val="24"/>
        </w:rPr>
        <w:instrText xml:space="preserve">INCLUDEPICTURE \d "C:\\Users\\RBB\\AppData\\Roaming\\Tencent\\Users\\314187985\\QQ\\WinTemp\\RichOle\\GK4XI(FU2ZZC3}WGQ3MIM~U.png"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114300" distR="114300">
            <wp:extent cx="4625340" cy="3067050"/>
            <wp:effectExtent l="0" t="0" r="3810" b="0"/>
            <wp:docPr id="41"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0" descr="IMG_256"/>
                    <pic:cNvPicPr>
                      <a:picLocks noChangeAspect="1"/>
                    </pic:cNvPicPr>
                  </pic:nvPicPr>
                  <pic:blipFill>
                    <a:blip r:embed="rId30"/>
                    <a:stretch>
                      <a:fillRect/>
                    </a:stretch>
                  </pic:blipFill>
                  <pic:spPr>
                    <a:xfrm>
                      <a:off x="0" y="0"/>
                      <a:ext cx="4625340" cy="3067050"/>
                    </a:xfrm>
                    <a:prstGeom prst="rect">
                      <a:avLst/>
                    </a:prstGeom>
                    <a:noFill/>
                    <a:ln w="9525">
                      <a:noFill/>
                    </a:ln>
                  </pic:spPr>
                </pic:pic>
              </a:graphicData>
            </a:graphic>
          </wp:inline>
        </w:drawing>
      </w:r>
      <w:r>
        <w:rPr>
          <w:rFonts w:ascii="宋体" w:hAnsi="宋体" w:eastAsia="宋体" w:cs="宋体"/>
          <w:kern w:val="0"/>
          <w:sz w:val="24"/>
        </w:rPr>
        <w:fldChar w:fldCharType="end"/>
      </w:r>
    </w:p>
    <w:p>
      <w:pPr>
        <w:widowControl/>
        <w:jc w:val="center"/>
        <w:rPr>
          <w:rFonts w:ascii="宋体" w:hAnsi="宋体" w:eastAsia="宋体" w:cs="宋体"/>
          <w:kern w:val="0"/>
          <w:sz w:val="24"/>
        </w:rPr>
      </w:pPr>
      <w:r>
        <w:rPr>
          <w:rFonts w:ascii="Times New Roman" w:hAnsi="Times New Roman" w:cs="Times New Roman"/>
          <w:b/>
          <w:szCs w:val="21"/>
        </w:rPr>
        <w:t>图3-</w:t>
      </w:r>
      <w:r>
        <w:rPr>
          <w:rFonts w:hint="eastAsia" w:ascii="Times New Roman" w:hAnsi="Times New Roman" w:cs="Times New Roman"/>
          <w:b/>
          <w:szCs w:val="21"/>
        </w:rPr>
        <w:t>14项目</w:t>
      </w:r>
      <w:r>
        <w:rPr>
          <w:rFonts w:ascii="Times New Roman" w:hAnsi="Times New Roman" w:cs="Times New Roman"/>
          <w:b/>
          <w:szCs w:val="21"/>
        </w:rPr>
        <w:t>E-R图</w:t>
      </w:r>
    </w:p>
    <w:p>
      <w:pPr>
        <w:widowControl/>
        <w:spacing w:beforeLines="50" w:afterLines="50" w:line="400" w:lineRule="exact"/>
        <w:ind w:firstLine="420"/>
        <w:jc w:val="left"/>
        <w:outlineLvl w:val="2"/>
        <w:rPr>
          <w:rFonts w:asciiTheme="minorEastAsia" w:hAnsiTheme="minorEastAsia" w:cstheme="minorEastAsia"/>
        </w:rPr>
      </w:pPr>
      <w:bookmarkStart w:id="100" w:name="_Toc19802"/>
      <w:r>
        <w:rPr>
          <w:rFonts w:asciiTheme="minorEastAsia" w:hAnsiTheme="minorEastAsia" w:cstheme="minorEastAsia"/>
        </w:rPr>
        <w:t>对应实体中的主要属性的数据项如表3-1所示。</w:t>
      </w:r>
      <w:bookmarkEnd w:id="100"/>
    </w:p>
    <w:p>
      <w:pPr>
        <w:pStyle w:val="12"/>
        <w:tabs>
          <w:tab w:val="left" w:pos="435"/>
          <w:tab w:val="clear" w:pos="916"/>
        </w:tabs>
        <w:spacing w:after="150" w:line="360" w:lineRule="atLeast"/>
        <w:ind w:firstLine="422" w:firstLineChars="200"/>
        <w:jc w:val="center"/>
        <w:rPr>
          <w:rFonts w:hint="default" w:ascii="Times New Roman" w:hAnsi="Times New Roman"/>
        </w:rPr>
      </w:pPr>
      <w:r>
        <w:rPr>
          <w:rFonts w:hint="default" w:ascii="Times New Roman" w:hAnsi="Times New Roman" w:eastAsiaTheme="minorEastAsia"/>
          <w:b/>
          <w:kern w:val="2"/>
          <w:sz w:val="21"/>
          <w:szCs w:val="21"/>
        </w:rPr>
        <w:t>表 3-</w:t>
      </w:r>
      <w:r>
        <w:rPr>
          <w:rFonts w:ascii="Times New Roman" w:hAnsi="Times New Roman" w:eastAsiaTheme="minorEastAsia"/>
          <w:b/>
          <w:kern w:val="2"/>
          <w:sz w:val="21"/>
          <w:szCs w:val="21"/>
        </w:rPr>
        <w:t>2项目</w:t>
      </w:r>
      <w:r>
        <w:rPr>
          <w:rFonts w:hint="default" w:ascii="Times New Roman" w:hAnsi="Times New Roman" w:eastAsiaTheme="minorEastAsia"/>
          <w:b/>
          <w:kern w:val="2"/>
          <w:sz w:val="21"/>
          <w:szCs w:val="21"/>
        </w:rPr>
        <w:t>数据项表</w:t>
      </w:r>
    </w:p>
    <w:tbl>
      <w:tblPr>
        <w:tblStyle w:val="21"/>
        <w:tblW w:w="7300" w:type="dxa"/>
        <w:jc w:val="center"/>
        <w:tblInd w:w="-34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16"/>
        <w:gridCol w:w="1974"/>
        <w:gridCol w:w="26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r>
              <w:rPr>
                <w:rFonts w:hint="eastAsia"/>
              </w:rPr>
              <w:t>字段名称</w:t>
            </w:r>
          </w:p>
        </w:tc>
        <w:tc>
          <w:tcPr>
            <w:tcW w:w="1974" w:type="dxa"/>
          </w:tcPr>
          <w:p>
            <w:r>
              <w:rPr>
                <w:rFonts w:hint="eastAsia"/>
              </w:rPr>
              <w:t>类型</w:t>
            </w:r>
          </w:p>
        </w:tc>
        <w:tc>
          <w:tcPr>
            <w:tcW w:w="2610" w:type="dxa"/>
          </w:tcPr>
          <w:p>
            <w:r>
              <w:rPr>
                <w:rFonts w:hint="eastAsia"/>
              </w:rPr>
              <w:t>中文名称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r>
              <w:rPr>
                <w:rFonts w:hint="eastAsia"/>
              </w:rPr>
              <w:t>projid</w:t>
            </w:r>
          </w:p>
        </w:tc>
        <w:tc>
          <w:tcPr>
            <w:tcW w:w="1974" w:type="dxa"/>
          </w:tcPr>
          <w:p>
            <w:r>
              <w:rPr>
                <w:rFonts w:hint="eastAsia"/>
              </w:rPr>
              <w:t>varchar(100)</w:t>
            </w:r>
          </w:p>
        </w:tc>
        <w:tc>
          <w:tcPr>
            <w:tcW w:w="2610" w:type="dxa"/>
          </w:tcPr>
          <w:p>
            <w:r>
              <w:rPr>
                <w:rFonts w:hint="eastAsia"/>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r>
              <w:rPr>
                <w:rFonts w:hint="eastAsia"/>
              </w:rPr>
              <w:t>projname</w:t>
            </w:r>
          </w:p>
        </w:tc>
        <w:tc>
          <w:tcPr>
            <w:tcW w:w="1974" w:type="dxa"/>
          </w:tcPr>
          <w:p>
            <w:r>
              <w:rPr>
                <w:rFonts w:hint="eastAsia"/>
              </w:rPr>
              <w:t>varchar(50)</w:t>
            </w:r>
          </w:p>
        </w:tc>
        <w:tc>
          <w:tcPr>
            <w:tcW w:w="2610" w:type="dxa"/>
          </w:tcPr>
          <w:p>
            <w:r>
              <w:rPr>
                <w:rFonts w:hint="eastAsia"/>
              </w:rPr>
              <w:t>项目名称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1" w:hRule="atLeast"/>
          <w:jc w:val="center"/>
        </w:trPr>
        <w:tc>
          <w:tcPr>
            <w:tcW w:w="2716" w:type="dxa"/>
          </w:tcPr>
          <w:p>
            <w:r>
              <w:rPr>
                <w:rFonts w:hint="eastAsia"/>
              </w:rPr>
              <w:t>projemail</w:t>
            </w:r>
          </w:p>
        </w:tc>
        <w:tc>
          <w:tcPr>
            <w:tcW w:w="1974" w:type="dxa"/>
          </w:tcPr>
          <w:p>
            <w:r>
              <w:rPr>
                <w:rFonts w:hint="eastAsia"/>
              </w:rPr>
              <w:t>varchar(50)</w:t>
            </w:r>
          </w:p>
        </w:tc>
        <w:tc>
          <w:tcPr>
            <w:tcW w:w="2610" w:type="dxa"/>
          </w:tcPr>
          <w:p>
            <w:r>
              <w:rPr>
                <w:rFonts w:hint="eastAsia"/>
              </w:rPr>
              <w:t>创建人邮件账号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r>
              <w:rPr>
                <w:rFonts w:hint="eastAsia"/>
              </w:rPr>
              <w:t>creatpersionname</w:t>
            </w:r>
          </w:p>
        </w:tc>
        <w:tc>
          <w:tcPr>
            <w:tcW w:w="1974" w:type="dxa"/>
          </w:tcPr>
          <w:p>
            <w:r>
              <w:rPr>
                <w:rFonts w:hint="eastAsia"/>
              </w:rPr>
              <w:t>varchar(50)</w:t>
            </w:r>
          </w:p>
        </w:tc>
        <w:tc>
          <w:tcPr>
            <w:tcW w:w="2610" w:type="dxa"/>
          </w:tcPr>
          <w:p>
            <w:r>
              <w:rPr>
                <w:rFonts w:hint="eastAsia"/>
              </w:rPr>
              <w:t>创建人姓名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r>
              <w:rPr>
                <w:rFonts w:hint="eastAsia"/>
              </w:rPr>
              <w:t>projphone</w:t>
            </w:r>
          </w:p>
        </w:tc>
        <w:tc>
          <w:tcPr>
            <w:tcW w:w="1974" w:type="dxa"/>
          </w:tcPr>
          <w:p>
            <w:r>
              <w:rPr>
                <w:rFonts w:hint="eastAsia"/>
              </w:rPr>
              <w:t>varchar(20)</w:t>
            </w:r>
          </w:p>
        </w:tc>
        <w:tc>
          <w:tcPr>
            <w:tcW w:w="2610" w:type="dxa"/>
          </w:tcPr>
          <w:p>
            <w:r>
              <w:rPr>
                <w:rFonts w:hint="eastAsia"/>
              </w:rPr>
              <w:t>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r>
              <w:rPr>
                <w:rFonts w:hint="eastAsia"/>
              </w:rPr>
              <w:t>projlanguage</w:t>
            </w:r>
          </w:p>
        </w:tc>
        <w:tc>
          <w:tcPr>
            <w:tcW w:w="1974" w:type="dxa"/>
          </w:tcPr>
          <w:p>
            <w:r>
              <w:rPr>
                <w:rFonts w:hint="eastAsia"/>
              </w:rPr>
              <w:t>varchar(50)</w:t>
            </w:r>
          </w:p>
        </w:tc>
        <w:tc>
          <w:tcPr>
            <w:tcW w:w="2610" w:type="dxa"/>
          </w:tcPr>
          <w:p>
            <w:r>
              <w:rPr>
                <w:rFonts w:hint="eastAsia"/>
              </w:rPr>
              <w:t>开发语言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r>
              <w:rPr>
                <w:rFonts w:hint="eastAsia"/>
              </w:rPr>
              <w:t>projplatform</w:t>
            </w:r>
          </w:p>
        </w:tc>
        <w:tc>
          <w:tcPr>
            <w:tcW w:w="1974" w:type="dxa"/>
          </w:tcPr>
          <w:p>
            <w:r>
              <w:rPr>
                <w:rFonts w:hint="eastAsia"/>
              </w:rPr>
              <w:t>varchar(50)</w:t>
            </w:r>
          </w:p>
        </w:tc>
        <w:tc>
          <w:tcPr>
            <w:tcW w:w="2610" w:type="dxa"/>
          </w:tcPr>
          <w:p>
            <w:r>
              <w:rPr>
                <w:rFonts w:hint="eastAsia"/>
              </w:rPr>
              <w:t>开发平台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r>
              <w:rPr>
                <w:rFonts w:hint="eastAsia"/>
              </w:rPr>
              <w:t>projallNumber</w:t>
            </w:r>
          </w:p>
        </w:tc>
        <w:tc>
          <w:tcPr>
            <w:tcW w:w="1974" w:type="dxa"/>
          </w:tcPr>
          <w:p>
            <w:r>
              <w:rPr>
                <w:rFonts w:hint="eastAsia"/>
              </w:rPr>
              <w:t>int(11)</w:t>
            </w:r>
          </w:p>
        </w:tc>
        <w:tc>
          <w:tcPr>
            <w:tcW w:w="2610" w:type="dxa"/>
          </w:tcPr>
          <w:p>
            <w:r>
              <w:rPr>
                <w:rFonts w:hint="eastAsia"/>
              </w:rPr>
              <w:t>项目总人数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r>
              <w:rPr>
                <w:rFonts w:hint="eastAsia"/>
              </w:rPr>
              <w:t>projcurrentNumber</w:t>
            </w:r>
          </w:p>
        </w:tc>
        <w:tc>
          <w:tcPr>
            <w:tcW w:w="1974" w:type="dxa"/>
          </w:tcPr>
          <w:p>
            <w:r>
              <w:rPr>
                <w:rFonts w:hint="eastAsia"/>
              </w:rPr>
              <w:t>int(11)</w:t>
            </w:r>
          </w:p>
        </w:tc>
        <w:tc>
          <w:tcPr>
            <w:tcW w:w="2610" w:type="dxa"/>
          </w:tcPr>
          <w:p>
            <w:r>
              <w:rPr>
                <w:rFonts w:hint="eastAsia"/>
              </w:rPr>
              <w:t>项目当前人数</w:t>
            </w:r>
          </w:p>
        </w:tc>
      </w:tr>
      <w:tr>
        <w:tblPrEx>
          <w:tblLayout w:type="fixed"/>
          <w:tblCellMar>
            <w:top w:w="0" w:type="dxa"/>
            <w:left w:w="108" w:type="dxa"/>
            <w:bottom w:w="0" w:type="dxa"/>
            <w:right w:w="108" w:type="dxa"/>
          </w:tblCellMar>
        </w:tblPrEx>
        <w:trPr>
          <w:trHeight w:val="389" w:hRule="atLeast"/>
          <w:jc w:val="center"/>
        </w:trPr>
        <w:tc>
          <w:tcPr>
            <w:tcW w:w="2716" w:type="dxa"/>
          </w:tcPr>
          <w:p>
            <w:r>
              <w:rPr>
                <w:rFonts w:hint="eastAsia"/>
              </w:rPr>
              <w:t>projtutor</w:t>
            </w:r>
          </w:p>
        </w:tc>
        <w:tc>
          <w:tcPr>
            <w:tcW w:w="1974" w:type="dxa"/>
          </w:tcPr>
          <w:p>
            <w:r>
              <w:rPr>
                <w:rFonts w:hint="eastAsia"/>
              </w:rPr>
              <w:t>varchar(10)</w:t>
            </w:r>
          </w:p>
        </w:tc>
        <w:tc>
          <w:tcPr>
            <w:tcW w:w="2610" w:type="dxa"/>
          </w:tcPr>
          <w:p>
            <w:r>
              <w:rPr>
                <w:rFonts w:hint="eastAsia"/>
              </w:rPr>
              <w:t>指导老师账号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r>
              <w:rPr>
                <w:rFonts w:hint="eastAsia"/>
              </w:rPr>
              <w:t>projtutorname</w:t>
            </w:r>
          </w:p>
        </w:tc>
        <w:tc>
          <w:tcPr>
            <w:tcW w:w="1974" w:type="dxa"/>
          </w:tcPr>
          <w:p>
            <w:r>
              <w:rPr>
                <w:rFonts w:hint="eastAsia"/>
              </w:rPr>
              <w:t>varchar(10)</w:t>
            </w:r>
          </w:p>
        </w:tc>
        <w:tc>
          <w:tcPr>
            <w:tcW w:w="2610" w:type="dxa"/>
          </w:tcPr>
          <w:p>
            <w:r>
              <w:rPr>
                <w:rFonts w:hint="eastAsia"/>
              </w:rPr>
              <w:t>指导老师姓名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r>
              <w:rPr>
                <w:rFonts w:hint="eastAsia"/>
              </w:rPr>
              <w:t>projbudget</w:t>
            </w:r>
          </w:p>
        </w:tc>
        <w:tc>
          <w:tcPr>
            <w:tcW w:w="1974" w:type="dxa"/>
          </w:tcPr>
          <w:p>
            <w:r>
              <w:rPr>
                <w:rFonts w:hint="eastAsia"/>
              </w:rPr>
              <w:t>double(10,0)</w:t>
            </w:r>
          </w:p>
        </w:tc>
        <w:tc>
          <w:tcPr>
            <w:tcW w:w="2610" w:type="dxa"/>
          </w:tcPr>
          <w:p>
            <w:r>
              <w:rPr>
                <w:rFonts w:hint="eastAsia"/>
              </w:rPr>
              <w:t>项目预算价格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r>
              <w:rPr>
                <w:rFonts w:hint="eastAsia"/>
              </w:rPr>
              <w:t>projbudgetFile</w:t>
            </w:r>
          </w:p>
        </w:tc>
        <w:tc>
          <w:tcPr>
            <w:tcW w:w="1974" w:type="dxa"/>
          </w:tcPr>
          <w:p>
            <w:r>
              <w:rPr>
                <w:rFonts w:hint="eastAsia"/>
              </w:rPr>
              <w:t>varchar(200)</w:t>
            </w:r>
          </w:p>
        </w:tc>
        <w:tc>
          <w:tcPr>
            <w:tcW w:w="2610" w:type="dxa"/>
          </w:tcPr>
          <w:p>
            <w:r>
              <w:rPr>
                <w:rFonts w:hint="eastAsia"/>
              </w:rPr>
              <w:t>预算账单地址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r>
              <w:rPr>
                <w:rFonts w:hint="eastAsia"/>
              </w:rPr>
              <w:t>projprogectFile</w:t>
            </w:r>
          </w:p>
        </w:tc>
        <w:tc>
          <w:tcPr>
            <w:tcW w:w="1974" w:type="dxa"/>
          </w:tcPr>
          <w:p>
            <w:r>
              <w:rPr>
                <w:rFonts w:hint="eastAsia"/>
              </w:rPr>
              <w:t>varchar(200)</w:t>
            </w:r>
          </w:p>
        </w:tc>
        <w:tc>
          <w:tcPr>
            <w:tcW w:w="2610" w:type="dxa"/>
          </w:tcPr>
          <w:p>
            <w:r>
              <w:rPr>
                <w:rFonts w:hint="eastAsia"/>
              </w:rPr>
              <w:t>立项书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r>
              <w:rPr>
                <w:rFonts w:hint="eastAsia"/>
              </w:rPr>
              <w:t>projdescribe</w:t>
            </w:r>
          </w:p>
        </w:tc>
        <w:tc>
          <w:tcPr>
            <w:tcW w:w="1974" w:type="dxa"/>
          </w:tcPr>
          <w:p>
            <w:r>
              <w:rPr>
                <w:rFonts w:hint="eastAsia"/>
              </w:rPr>
              <w:t>varchar(500)</w:t>
            </w:r>
          </w:p>
        </w:tc>
        <w:tc>
          <w:tcPr>
            <w:tcW w:w="2610" w:type="dxa"/>
          </w:tcPr>
          <w:p>
            <w:r>
              <w:rPr>
                <w:rFonts w:hint="eastAsia"/>
              </w:rPr>
              <w:t>项目描述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r>
              <w:rPr>
                <w:rFonts w:hint="eastAsia"/>
              </w:rPr>
              <w:t>projlogo</w:t>
            </w:r>
          </w:p>
        </w:tc>
        <w:tc>
          <w:tcPr>
            <w:tcW w:w="1974" w:type="dxa"/>
          </w:tcPr>
          <w:p>
            <w:r>
              <w:rPr>
                <w:rFonts w:hint="eastAsia"/>
              </w:rPr>
              <w:t>varchar(200)</w:t>
            </w:r>
          </w:p>
        </w:tc>
        <w:tc>
          <w:tcPr>
            <w:tcW w:w="2610" w:type="dxa"/>
          </w:tcPr>
          <w:p>
            <w:r>
              <w:rPr>
                <w:rFonts w:hint="eastAsia"/>
              </w:rPr>
              <w:t>项目logo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r>
              <w:rPr>
                <w:rFonts w:hint="eastAsia"/>
              </w:rPr>
              <w:t>projcreatTime</w:t>
            </w:r>
          </w:p>
        </w:tc>
        <w:tc>
          <w:tcPr>
            <w:tcW w:w="1974" w:type="dxa"/>
          </w:tcPr>
          <w:p>
            <w:r>
              <w:rPr>
                <w:rFonts w:hint="eastAsia"/>
              </w:rPr>
              <w:t>date</w:t>
            </w:r>
          </w:p>
        </w:tc>
        <w:tc>
          <w:tcPr>
            <w:tcW w:w="2610" w:type="dxa"/>
          </w:tcPr>
          <w:p>
            <w:r>
              <w:rPr>
                <w:rFonts w:hint="eastAsia"/>
              </w:rPr>
              <w:t>创建时间</w:t>
            </w:r>
          </w:p>
        </w:tc>
      </w:tr>
      <w:tr>
        <w:tblPrEx>
          <w:tblLayout w:type="fixed"/>
          <w:tblCellMar>
            <w:top w:w="0" w:type="dxa"/>
            <w:left w:w="108" w:type="dxa"/>
            <w:bottom w:w="0" w:type="dxa"/>
            <w:right w:w="108" w:type="dxa"/>
          </w:tblCellMar>
        </w:tblPrEx>
        <w:trPr>
          <w:trHeight w:val="389" w:hRule="atLeast"/>
          <w:jc w:val="center"/>
        </w:trPr>
        <w:tc>
          <w:tcPr>
            <w:tcW w:w="2716" w:type="dxa"/>
          </w:tcPr>
          <w:p>
            <w:r>
              <w:rPr>
                <w:rFonts w:hint="eastAsia"/>
              </w:rPr>
              <w:t>projstartupTime</w:t>
            </w:r>
          </w:p>
        </w:tc>
        <w:tc>
          <w:tcPr>
            <w:tcW w:w="1974" w:type="dxa"/>
          </w:tcPr>
          <w:p>
            <w:r>
              <w:rPr>
                <w:rFonts w:hint="eastAsia"/>
              </w:rPr>
              <w:t>date</w:t>
            </w:r>
          </w:p>
        </w:tc>
        <w:tc>
          <w:tcPr>
            <w:tcW w:w="2610" w:type="dxa"/>
          </w:tcPr>
          <w:p>
            <w:r>
              <w:rPr>
                <w:rFonts w:hint="eastAsia"/>
              </w:rPr>
              <w:t>启动时间</w:t>
            </w:r>
          </w:p>
        </w:tc>
      </w:tr>
      <w:tr>
        <w:tblPrEx>
          <w:tblLayout w:type="fixed"/>
          <w:tblCellMar>
            <w:top w:w="0" w:type="dxa"/>
            <w:left w:w="108" w:type="dxa"/>
            <w:bottom w:w="0" w:type="dxa"/>
            <w:right w:w="108" w:type="dxa"/>
          </w:tblCellMar>
        </w:tblPrEx>
        <w:trPr>
          <w:trHeight w:val="389" w:hRule="atLeast"/>
          <w:jc w:val="center"/>
        </w:trPr>
        <w:tc>
          <w:tcPr>
            <w:tcW w:w="2716" w:type="dxa"/>
          </w:tcPr>
          <w:p>
            <w:r>
              <w:rPr>
                <w:rFonts w:hint="eastAsia"/>
              </w:rPr>
              <w:t>projupdateTime</w:t>
            </w:r>
          </w:p>
        </w:tc>
        <w:tc>
          <w:tcPr>
            <w:tcW w:w="1974" w:type="dxa"/>
          </w:tcPr>
          <w:p>
            <w:r>
              <w:rPr>
                <w:rFonts w:hint="eastAsia"/>
              </w:rPr>
              <w:t>date</w:t>
            </w:r>
          </w:p>
        </w:tc>
        <w:tc>
          <w:tcPr>
            <w:tcW w:w="2610" w:type="dxa"/>
          </w:tcPr>
          <w:p>
            <w:r>
              <w:rPr>
                <w:rFonts w:hint="eastAsia"/>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r>
              <w:rPr>
                <w:rFonts w:hint="eastAsia"/>
              </w:rPr>
              <w:t>projendTime</w:t>
            </w:r>
          </w:p>
        </w:tc>
        <w:tc>
          <w:tcPr>
            <w:tcW w:w="1974" w:type="dxa"/>
          </w:tcPr>
          <w:p>
            <w:r>
              <w:rPr>
                <w:rFonts w:hint="eastAsia"/>
              </w:rPr>
              <w:t>date</w:t>
            </w:r>
          </w:p>
        </w:tc>
        <w:tc>
          <w:tcPr>
            <w:tcW w:w="2610" w:type="dxa"/>
          </w:tcPr>
          <w:p>
            <w:r>
              <w:rPr>
                <w:rFonts w:hint="eastAsia"/>
              </w:rPr>
              <w:t>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2716" w:type="dxa"/>
          </w:tcPr>
          <w:p>
            <w:r>
              <w:rPr>
                <w:rFonts w:hint="eastAsia"/>
              </w:rPr>
              <w:t>projstartupEvaluation</w:t>
            </w:r>
          </w:p>
        </w:tc>
        <w:tc>
          <w:tcPr>
            <w:tcW w:w="1974" w:type="dxa"/>
          </w:tcPr>
          <w:p>
            <w:r>
              <w:rPr>
                <w:rFonts w:hint="eastAsia"/>
              </w:rPr>
              <w:t>varchar(500)</w:t>
            </w:r>
          </w:p>
        </w:tc>
        <w:tc>
          <w:tcPr>
            <w:tcW w:w="2610" w:type="dxa"/>
          </w:tcPr>
          <w:p>
            <w:r>
              <w:rPr>
                <w:rFonts w:hint="eastAsia"/>
              </w:rPr>
              <w:t>项目启动审核评价</w:t>
            </w:r>
          </w:p>
        </w:tc>
      </w:tr>
      <w:tr>
        <w:tblPrEx>
          <w:tblLayout w:type="fixed"/>
          <w:tblCellMar>
            <w:top w:w="0" w:type="dxa"/>
            <w:left w:w="108" w:type="dxa"/>
            <w:bottom w:w="0" w:type="dxa"/>
            <w:right w:w="108" w:type="dxa"/>
          </w:tblCellMar>
        </w:tblPrEx>
        <w:trPr>
          <w:trHeight w:val="443" w:hRule="atLeast"/>
          <w:jc w:val="center"/>
        </w:trPr>
        <w:tc>
          <w:tcPr>
            <w:tcW w:w="2716" w:type="dxa"/>
          </w:tcPr>
          <w:p>
            <w:r>
              <w:rPr>
                <w:rFonts w:hint="eastAsia"/>
              </w:rPr>
              <w:t>projstartupEvaluationvalue</w:t>
            </w:r>
          </w:p>
        </w:tc>
        <w:tc>
          <w:tcPr>
            <w:tcW w:w="1974" w:type="dxa"/>
          </w:tcPr>
          <w:p>
            <w:r>
              <w:rPr>
                <w:rFonts w:hint="eastAsia"/>
              </w:rPr>
              <w:t>int(5)</w:t>
            </w:r>
          </w:p>
        </w:tc>
        <w:tc>
          <w:tcPr>
            <w:tcW w:w="2610" w:type="dxa"/>
          </w:tcPr>
          <w:p>
            <w:r>
              <w:rPr>
                <w:rFonts w:hint="eastAsia"/>
              </w:rPr>
              <w:t>项目启动审核评价等级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4" w:hRule="atLeast"/>
          <w:jc w:val="center"/>
        </w:trPr>
        <w:tc>
          <w:tcPr>
            <w:tcW w:w="2716" w:type="dxa"/>
          </w:tcPr>
          <w:p>
            <w:r>
              <w:rPr>
                <w:rFonts w:hint="eastAsia"/>
              </w:rPr>
              <w:t>projstartupEvaluationstate</w:t>
            </w:r>
          </w:p>
        </w:tc>
        <w:tc>
          <w:tcPr>
            <w:tcW w:w="1974" w:type="dxa"/>
          </w:tcPr>
          <w:p>
            <w:r>
              <w:rPr>
                <w:rFonts w:hint="eastAsia"/>
              </w:rPr>
              <w:t>int(5)</w:t>
            </w:r>
          </w:p>
        </w:tc>
        <w:tc>
          <w:tcPr>
            <w:tcW w:w="2610" w:type="dxa"/>
          </w:tcPr>
          <w:p>
            <w:r>
              <w:rPr>
                <w:rFonts w:hint="eastAsia"/>
              </w:rPr>
              <w:t>项目启动审核状态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1" w:hRule="atLeast"/>
          <w:jc w:val="center"/>
        </w:trPr>
        <w:tc>
          <w:tcPr>
            <w:tcW w:w="2716" w:type="dxa"/>
          </w:tcPr>
          <w:p>
            <w:r>
              <w:rPr>
                <w:rFonts w:hint="eastAsia"/>
              </w:rPr>
              <w:t>projresultEvaluationvalue</w:t>
            </w:r>
          </w:p>
        </w:tc>
        <w:tc>
          <w:tcPr>
            <w:tcW w:w="1974" w:type="dxa"/>
          </w:tcPr>
          <w:p>
            <w:r>
              <w:rPr>
                <w:rFonts w:hint="eastAsia"/>
              </w:rPr>
              <w:t>varchar(500)</w:t>
            </w:r>
          </w:p>
        </w:tc>
        <w:tc>
          <w:tcPr>
            <w:tcW w:w="2610" w:type="dxa"/>
          </w:tcPr>
          <w:p>
            <w:r>
              <w:rPr>
                <w:rFonts w:hint="eastAsia"/>
              </w:rPr>
              <w:t>项目结题审核评价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2" w:hRule="atLeast"/>
          <w:jc w:val="center"/>
        </w:trPr>
        <w:tc>
          <w:tcPr>
            <w:tcW w:w="2716" w:type="dxa"/>
          </w:tcPr>
          <w:p>
            <w:r>
              <w:rPr>
                <w:rFonts w:hint="eastAsia"/>
              </w:rPr>
              <w:t>projresultEvaluation</w:t>
            </w:r>
          </w:p>
        </w:tc>
        <w:tc>
          <w:tcPr>
            <w:tcW w:w="1974" w:type="dxa"/>
          </w:tcPr>
          <w:p>
            <w:r>
              <w:rPr>
                <w:rFonts w:hint="eastAsia"/>
              </w:rPr>
              <w:t>int(5)</w:t>
            </w:r>
          </w:p>
        </w:tc>
        <w:tc>
          <w:tcPr>
            <w:tcW w:w="2610" w:type="dxa"/>
          </w:tcPr>
          <w:p>
            <w:r>
              <w:rPr>
                <w:rFonts w:hint="eastAsia"/>
              </w:rPr>
              <w:t>项目结题审核评价等级</w:t>
            </w:r>
          </w:p>
        </w:tc>
      </w:tr>
      <w:tr>
        <w:tblPrEx>
          <w:tblLayout w:type="fixed"/>
          <w:tblCellMar>
            <w:top w:w="0" w:type="dxa"/>
            <w:left w:w="108" w:type="dxa"/>
            <w:bottom w:w="0" w:type="dxa"/>
            <w:right w:w="108" w:type="dxa"/>
          </w:tblCellMar>
        </w:tblPrEx>
        <w:trPr>
          <w:trHeight w:val="307" w:hRule="atLeast"/>
          <w:jc w:val="center"/>
        </w:trPr>
        <w:tc>
          <w:tcPr>
            <w:tcW w:w="2716" w:type="dxa"/>
          </w:tcPr>
          <w:p>
            <w:r>
              <w:rPr>
                <w:rFonts w:hint="eastAsia"/>
              </w:rPr>
              <w:t>projresultEvaluationstate</w:t>
            </w:r>
          </w:p>
        </w:tc>
        <w:tc>
          <w:tcPr>
            <w:tcW w:w="1974" w:type="dxa"/>
          </w:tcPr>
          <w:p>
            <w:r>
              <w:rPr>
                <w:rFonts w:hint="eastAsia"/>
              </w:rPr>
              <w:t>int(5)</w:t>
            </w:r>
          </w:p>
        </w:tc>
        <w:tc>
          <w:tcPr>
            <w:tcW w:w="2610" w:type="dxa"/>
          </w:tcPr>
          <w:p>
            <w:r>
              <w:rPr>
                <w:rFonts w:hint="eastAsia"/>
              </w:rPr>
              <w:t>项目结题审核状态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r>
              <w:rPr>
                <w:rFonts w:hint="eastAsia"/>
              </w:rPr>
              <w:t>projgrade</w:t>
            </w:r>
          </w:p>
        </w:tc>
        <w:tc>
          <w:tcPr>
            <w:tcW w:w="1974" w:type="dxa"/>
          </w:tcPr>
          <w:p>
            <w:r>
              <w:rPr>
                <w:rFonts w:hint="eastAsia"/>
              </w:rPr>
              <w:t>varchar(5)</w:t>
            </w:r>
          </w:p>
        </w:tc>
        <w:tc>
          <w:tcPr>
            <w:tcW w:w="2610" w:type="dxa"/>
          </w:tcPr>
          <w:p>
            <w:r>
              <w:rPr>
                <w:rFonts w:hint="eastAsia"/>
              </w:rPr>
              <w:t>项目最终等级数据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1" w:hRule="atLeast"/>
          <w:jc w:val="center"/>
        </w:trPr>
        <w:tc>
          <w:tcPr>
            <w:tcW w:w="2716" w:type="dxa"/>
          </w:tcPr>
          <w:p>
            <w:r>
              <w:rPr>
                <w:rFonts w:hint="eastAsia"/>
              </w:rPr>
              <w:t>projstatus</w:t>
            </w:r>
          </w:p>
        </w:tc>
        <w:tc>
          <w:tcPr>
            <w:tcW w:w="1974" w:type="dxa"/>
          </w:tcPr>
          <w:p>
            <w:r>
              <w:rPr>
                <w:rFonts w:hint="eastAsia"/>
              </w:rPr>
              <w:t>int(5)</w:t>
            </w:r>
          </w:p>
        </w:tc>
        <w:tc>
          <w:tcPr>
            <w:tcW w:w="2610" w:type="dxa"/>
          </w:tcPr>
          <w:p>
            <w:r>
              <w:rPr>
                <w:rFonts w:hint="eastAsia"/>
              </w:rPr>
              <w:t>项目最终结果状态</w:t>
            </w:r>
          </w:p>
        </w:tc>
      </w:tr>
    </w:tbl>
    <w:p>
      <w:pPr>
        <w:pStyle w:val="22"/>
        <w:spacing w:beforeLines="100" w:afterLines="50"/>
        <w:jc w:val="both"/>
        <w:outlineLvl w:val="1"/>
        <w:rPr>
          <w:rFonts w:ascii="Times New Roman" w:hAnsi="Times New Roman"/>
          <w:bCs/>
          <w:sz w:val="24"/>
        </w:rPr>
      </w:pPr>
      <w:bookmarkStart w:id="101" w:name="_Toc12190"/>
      <w:r>
        <w:rPr>
          <w:rFonts w:ascii="Times New Roman" w:hAnsi="Times New Roman"/>
          <w:bCs/>
          <w:sz w:val="24"/>
        </w:rPr>
        <w:t>3.</w:t>
      </w:r>
      <w:r>
        <w:rPr>
          <w:rFonts w:hint="eastAsia" w:ascii="Times New Roman" w:hAnsi="Times New Roman"/>
          <w:bCs/>
          <w:sz w:val="24"/>
        </w:rPr>
        <w:t>3</w:t>
      </w:r>
      <w:r>
        <w:rPr>
          <w:rFonts w:ascii="Times New Roman" w:hAnsi="Times New Roman"/>
          <w:bCs/>
          <w:sz w:val="24"/>
        </w:rPr>
        <w:t>.</w:t>
      </w:r>
      <w:r>
        <w:rPr>
          <w:rFonts w:hint="eastAsia" w:ascii="Times New Roman" w:hAnsi="Times New Roman"/>
          <w:bCs/>
          <w:sz w:val="24"/>
        </w:rPr>
        <w:t>3用户项目团队</w:t>
      </w:r>
      <w:r>
        <w:rPr>
          <w:rFonts w:ascii="Times New Roman" w:hAnsi="Times New Roman"/>
          <w:bCs/>
          <w:sz w:val="24"/>
        </w:rPr>
        <w:t>实体模块</w:t>
      </w:r>
      <w:bookmarkEnd w:id="101"/>
    </w:p>
    <w:p>
      <w:pPr>
        <w:widowControl/>
        <w:spacing w:beforeLines="50" w:afterLines="50" w:line="400" w:lineRule="exact"/>
        <w:ind w:firstLine="420"/>
        <w:jc w:val="left"/>
        <w:outlineLvl w:val="2"/>
        <w:rPr>
          <w:rFonts w:asciiTheme="minorEastAsia" w:hAnsiTheme="minorEastAsia" w:cstheme="minorEastAsia"/>
        </w:rPr>
      </w:pPr>
      <w:bookmarkStart w:id="102" w:name="_Toc9513"/>
      <w:r>
        <w:rPr>
          <w:rFonts w:hint="eastAsia" w:asciiTheme="minorEastAsia" w:hAnsiTheme="minorEastAsia" w:cstheme="minorEastAsia"/>
        </w:rPr>
        <w:t>团队</w:t>
      </w:r>
      <w:r>
        <w:rPr>
          <w:rFonts w:asciiTheme="minorEastAsia" w:hAnsiTheme="minorEastAsia" w:cstheme="minorEastAsia"/>
        </w:rPr>
        <w:t>实体的属性主要</w:t>
      </w:r>
      <w:r>
        <w:rPr>
          <w:rFonts w:hint="eastAsia" w:asciiTheme="minorEastAsia" w:hAnsiTheme="minorEastAsia" w:cstheme="minorEastAsia"/>
        </w:rPr>
        <w:t>包括项目编号、用户Email、创建时间、修改时间、加入状态</w:t>
      </w:r>
      <w:r>
        <w:rPr>
          <w:rFonts w:asciiTheme="minorEastAsia" w:hAnsiTheme="minorEastAsia" w:cstheme="minorEastAsia"/>
        </w:rPr>
        <w:t>。具体如图3-</w:t>
      </w:r>
      <w:r>
        <w:rPr>
          <w:rFonts w:hint="eastAsia" w:asciiTheme="minorEastAsia" w:hAnsiTheme="minorEastAsia" w:cstheme="minorEastAsia"/>
        </w:rPr>
        <w:t>15</w:t>
      </w:r>
      <w:r>
        <w:rPr>
          <w:rFonts w:asciiTheme="minorEastAsia" w:hAnsiTheme="minorEastAsia" w:cstheme="minorEastAsia"/>
        </w:rPr>
        <w:t>所示。</w:t>
      </w:r>
      <w:bookmarkEnd w:id="102"/>
    </w:p>
    <w:p>
      <w:pPr>
        <w:widowControl/>
        <w:jc w:val="center"/>
      </w:pPr>
      <w:r>
        <w:rPr>
          <w:rFonts w:ascii="宋体" w:hAnsi="宋体" w:eastAsia="宋体" w:cs="宋体"/>
          <w:kern w:val="0"/>
          <w:sz w:val="24"/>
        </w:rPr>
        <w:fldChar w:fldCharType="begin"/>
      </w:r>
      <w:r>
        <w:rPr>
          <w:rFonts w:ascii="宋体" w:hAnsi="宋体" w:eastAsia="宋体" w:cs="宋体"/>
          <w:kern w:val="0"/>
          <w:sz w:val="24"/>
        </w:rPr>
        <w:instrText xml:space="preserve">INCLUDEPICTURE \d "C:\\Users\\RBB\\AppData\\Roaming\\Tencent\\Users\\314187985\\QQ\\WinTemp\\RichOle\\@F7ZEZL{V`R3EBPE00U)G0J.png"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114300" distR="114300">
            <wp:extent cx="4672330" cy="2418715"/>
            <wp:effectExtent l="0" t="0" r="13970" b="635"/>
            <wp:docPr id="42"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1" descr="IMG_256"/>
                    <pic:cNvPicPr>
                      <a:picLocks noChangeAspect="1"/>
                    </pic:cNvPicPr>
                  </pic:nvPicPr>
                  <pic:blipFill>
                    <a:blip r:embed="rId31"/>
                    <a:stretch>
                      <a:fillRect/>
                    </a:stretch>
                  </pic:blipFill>
                  <pic:spPr>
                    <a:xfrm>
                      <a:off x="0" y="0"/>
                      <a:ext cx="4672330" cy="2418715"/>
                    </a:xfrm>
                    <a:prstGeom prst="rect">
                      <a:avLst/>
                    </a:prstGeom>
                    <a:noFill/>
                    <a:ln w="9525">
                      <a:noFill/>
                    </a:ln>
                  </pic:spPr>
                </pic:pic>
              </a:graphicData>
            </a:graphic>
          </wp:inline>
        </w:drawing>
      </w:r>
      <w:r>
        <w:rPr>
          <w:rFonts w:ascii="宋体" w:hAnsi="宋体" w:eastAsia="宋体" w:cs="宋体"/>
          <w:kern w:val="0"/>
          <w:sz w:val="24"/>
        </w:rPr>
        <w:fldChar w:fldCharType="end"/>
      </w:r>
    </w:p>
    <w:p>
      <w:pPr>
        <w:widowControl/>
        <w:jc w:val="center"/>
        <w:rPr>
          <w:rFonts w:ascii="宋体" w:hAnsi="宋体" w:eastAsia="宋体" w:cs="宋体"/>
          <w:kern w:val="0"/>
          <w:sz w:val="24"/>
        </w:rPr>
      </w:pPr>
      <w:r>
        <w:rPr>
          <w:rFonts w:ascii="Times New Roman" w:hAnsi="Times New Roman" w:cs="Times New Roman"/>
          <w:b/>
          <w:szCs w:val="21"/>
        </w:rPr>
        <w:t>图3-</w:t>
      </w:r>
      <w:r>
        <w:rPr>
          <w:rFonts w:hint="eastAsia" w:ascii="Times New Roman" w:hAnsi="Times New Roman" w:cs="Times New Roman"/>
          <w:b/>
          <w:szCs w:val="21"/>
        </w:rPr>
        <w:t>15 团队</w:t>
      </w:r>
      <w:r>
        <w:rPr>
          <w:rFonts w:ascii="Times New Roman" w:hAnsi="Times New Roman" w:cs="Times New Roman"/>
          <w:b/>
          <w:szCs w:val="21"/>
        </w:rPr>
        <w:t>E-R图</w:t>
      </w:r>
    </w:p>
    <w:p>
      <w:pPr>
        <w:widowControl/>
        <w:spacing w:beforeLines="50" w:afterLines="50" w:line="400" w:lineRule="exact"/>
        <w:ind w:firstLine="420"/>
        <w:jc w:val="left"/>
        <w:outlineLvl w:val="2"/>
        <w:rPr>
          <w:rFonts w:asciiTheme="minorEastAsia" w:hAnsiTheme="minorEastAsia" w:cstheme="minorEastAsia"/>
        </w:rPr>
      </w:pPr>
      <w:bookmarkStart w:id="103" w:name="_Toc27055"/>
      <w:r>
        <w:rPr>
          <w:rFonts w:asciiTheme="minorEastAsia" w:hAnsiTheme="minorEastAsia" w:cstheme="minorEastAsia"/>
        </w:rPr>
        <w:t>对应实体中的主要属性的数据项如表3-</w:t>
      </w:r>
      <w:r>
        <w:rPr>
          <w:rFonts w:hint="eastAsia" w:asciiTheme="minorEastAsia" w:hAnsiTheme="minorEastAsia" w:cstheme="minorEastAsia"/>
        </w:rPr>
        <w:t>3</w:t>
      </w:r>
      <w:r>
        <w:rPr>
          <w:rFonts w:asciiTheme="minorEastAsia" w:hAnsiTheme="minorEastAsia" w:cstheme="minorEastAsia"/>
        </w:rPr>
        <w:t>所示。</w:t>
      </w:r>
      <w:bookmarkEnd w:id="103"/>
    </w:p>
    <w:p>
      <w:pPr>
        <w:pStyle w:val="12"/>
        <w:tabs>
          <w:tab w:val="left" w:pos="435"/>
          <w:tab w:val="clear" w:pos="916"/>
        </w:tabs>
        <w:spacing w:after="150" w:line="360" w:lineRule="atLeast"/>
        <w:ind w:firstLine="422" w:firstLineChars="200"/>
        <w:jc w:val="center"/>
        <w:rPr>
          <w:rFonts w:hint="default" w:ascii="Times New Roman" w:hAnsi="Times New Roman"/>
          <w:b/>
          <w:bCs/>
        </w:rPr>
      </w:pPr>
      <w:r>
        <w:rPr>
          <w:rFonts w:hint="default" w:ascii="Times New Roman" w:hAnsi="Times New Roman" w:eastAsiaTheme="minorEastAsia"/>
          <w:b/>
          <w:kern w:val="2"/>
          <w:sz w:val="21"/>
          <w:szCs w:val="21"/>
        </w:rPr>
        <w:t>表 3-</w:t>
      </w:r>
      <w:r>
        <w:rPr>
          <w:rFonts w:ascii="Times New Roman" w:hAnsi="Times New Roman" w:eastAsiaTheme="minorEastAsia"/>
          <w:b/>
          <w:kern w:val="2"/>
          <w:sz w:val="21"/>
          <w:szCs w:val="21"/>
        </w:rPr>
        <w:t>3团队</w:t>
      </w:r>
      <w:r>
        <w:rPr>
          <w:rFonts w:hint="default" w:ascii="Times New Roman" w:hAnsi="Times New Roman" w:eastAsiaTheme="minorEastAsia"/>
          <w:b/>
          <w:kern w:val="2"/>
          <w:sz w:val="21"/>
          <w:szCs w:val="21"/>
        </w:rPr>
        <w:t>数据项表</w:t>
      </w:r>
    </w:p>
    <w:tbl>
      <w:tblPr>
        <w:tblStyle w:val="21"/>
        <w:tblW w:w="74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47"/>
        <w:gridCol w:w="2347"/>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7" w:hRule="atLeast"/>
          <w:jc w:val="center"/>
        </w:trPr>
        <w:tc>
          <w:tcPr>
            <w:tcW w:w="2347" w:type="dxa"/>
          </w:tcPr>
          <w:p>
            <w:r>
              <w:rPr>
                <w:rFonts w:hint="eastAsia"/>
              </w:rPr>
              <w:t>字段名称</w:t>
            </w:r>
          </w:p>
        </w:tc>
        <w:tc>
          <w:tcPr>
            <w:tcW w:w="2347" w:type="dxa"/>
          </w:tcPr>
          <w:p>
            <w:r>
              <w:rPr>
                <w:rFonts w:hint="eastAsia"/>
              </w:rPr>
              <w:t>类型</w:t>
            </w:r>
          </w:p>
        </w:tc>
        <w:tc>
          <w:tcPr>
            <w:tcW w:w="2766" w:type="dxa"/>
          </w:tcPr>
          <w:p>
            <w:r>
              <w:rPr>
                <w:rFonts w:hint="eastAsia"/>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0" w:hRule="atLeast"/>
          <w:jc w:val="center"/>
        </w:trPr>
        <w:tc>
          <w:tcPr>
            <w:tcW w:w="2347" w:type="dxa"/>
          </w:tcPr>
          <w:p>
            <w:r>
              <w:rPr>
                <w:rFonts w:hint="eastAsia"/>
              </w:rPr>
              <w:t>projectId</w:t>
            </w:r>
          </w:p>
        </w:tc>
        <w:tc>
          <w:tcPr>
            <w:tcW w:w="2347" w:type="dxa"/>
          </w:tcPr>
          <w:p>
            <w:r>
              <w:rPr>
                <w:rFonts w:hint="eastAsia"/>
              </w:rPr>
              <w:t>varchar(100)</w:t>
            </w:r>
          </w:p>
        </w:tc>
        <w:tc>
          <w:tcPr>
            <w:tcW w:w="2766" w:type="dxa"/>
          </w:tcPr>
          <w:p>
            <w:r>
              <w:rPr>
                <w:rFonts w:hint="eastAsia"/>
              </w:rPr>
              <w:t>项目id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jc w:val="center"/>
        </w:trPr>
        <w:tc>
          <w:tcPr>
            <w:tcW w:w="2347" w:type="dxa"/>
          </w:tcPr>
          <w:p>
            <w:r>
              <w:rPr>
                <w:rFonts w:hint="eastAsia"/>
              </w:rPr>
              <w:t>email</w:t>
            </w:r>
          </w:p>
        </w:tc>
        <w:tc>
          <w:tcPr>
            <w:tcW w:w="2347" w:type="dxa"/>
          </w:tcPr>
          <w:p>
            <w:r>
              <w:rPr>
                <w:rFonts w:hint="eastAsia"/>
              </w:rPr>
              <w:t>varchar(50)</w:t>
            </w:r>
          </w:p>
        </w:tc>
        <w:tc>
          <w:tcPr>
            <w:tcW w:w="2766" w:type="dxa"/>
          </w:tcPr>
          <w:p>
            <w:r>
              <w:rPr>
                <w:rFonts w:hint="eastAsia"/>
              </w:rPr>
              <w:t>用户email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7" w:hRule="atLeast"/>
          <w:jc w:val="center"/>
        </w:trPr>
        <w:tc>
          <w:tcPr>
            <w:tcW w:w="2347" w:type="dxa"/>
          </w:tcPr>
          <w:p>
            <w:r>
              <w:rPr>
                <w:rFonts w:hint="eastAsia"/>
              </w:rPr>
              <w:t>creatTime</w:t>
            </w:r>
          </w:p>
        </w:tc>
        <w:tc>
          <w:tcPr>
            <w:tcW w:w="2347" w:type="dxa"/>
          </w:tcPr>
          <w:p>
            <w:r>
              <w:rPr>
                <w:rFonts w:hint="eastAsia"/>
              </w:rPr>
              <w:t>date</w:t>
            </w:r>
          </w:p>
        </w:tc>
        <w:tc>
          <w:tcPr>
            <w:tcW w:w="2766" w:type="dxa"/>
          </w:tcPr>
          <w:p>
            <w:r>
              <w:rPr>
                <w:rFonts w:hint="eastAsia"/>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7" w:hRule="atLeast"/>
          <w:jc w:val="center"/>
        </w:trPr>
        <w:tc>
          <w:tcPr>
            <w:tcW w:w="2347" w:type="dxa"/>
          </w:tcPr>
          <w:p>
            <w:r>
              <w:rPr>
                <w:rFonts w:hint="eastAsia"/>
              </w:rPr>
              <w:t>updateTime</w:t>
            </w:r>
          </w:p>
        </w:tc>
        <w:tc>
          <w:tcPr>
            <w:tcW w:w="2347" w:type="dxa"/>
          </w:tcPr>
          <w:p>
            <w:r>
              <w:rPr>
                <w:rFonts w:hint="eastAsia"/>
              </w:rPr>
              <w:t>date</w:t>
            </w:r>
          </w:p>
        </w:tc>
        <w:tc>
          <w:tcPr>
            <w:tcW w:w="2766" w:type="dxa"/>
          </w:tcPr>
          <w:p>
            <w:r>
              <w:rPr>
                <w:rFonts w:hint="eastAsia"/>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2347" w:type="dxa"/>
          </w:tcPr>
          <w:p>
            <w:r>
              <w:rPr>
                <w:rFonts w:hint="eastAsia"/>
              </w:rPr>
              <w:t>status</w:t>
            </w:r>
          </w:p>
        </w:tc>
        <w:tc>
          <w:tcPr>
            <w:tcW w:w="2347" w:type="dxa"/>
          </w:tcPr>
          <w:p>
            <w:r>
              <w:rPr>
                <w:rFonts w:hint="eastAsia"/>
              </w:rPr>
              <w:t>varchar(5)</w:t>
            </w:r>
          </w:p>
        </w:tc>
        <w:tc>
          <w:tcPr>
            <w:tcW w:w="2766" w:type="dxa"/>
          </w:tcPr>
          <w:p>
            <w:r>
              <w:rPr>
                <w:rFonts w:hint="eastAsia"/>
              </w:rPr>
              <w:t>加入团队状态</w:t>
            </w:r>
          </w:p>
        </w:tc>
      </w:tr>
    </w:tbl>
    <w:p>
      <w:pPr>
        <w:pStyle w:val="22"/>
        <w:spacing w:beforeLines="100" w:afterLines="50"/>
        <w:jc w:val="both"/>
        <w:outlineLvl w:val="1"/>
        <w:rPr>
          <w:rFonts w:ascii="Times New Roman" w:hAnsi="Times New Roman"/>
          <w:bCs/>
          <w:sz w:val="24"/>
        </w:rPr>
      </w:pPr>
      <w:bookmarkStart w:id="104" w:name="_Toc32284"/>
      <w:r>
        <w:rPr>
          <w:rFonts w:ascii="Times New Roman" w:hAnsi="Times New Roman"/>
          <w:bCs/>
          <w:sz w:val="24"/>
        </w:rPr>
        <w:t>3.</w:t>
      </w:r>
      <w:r>
        <w:rPr>
          <w:rFonts w:hint="eastAsia" w:ascii="Times New Roman" w:hAnsi="Times New Roman"/>
          <w:bCs/>
          <w:sz w:val="24"/>
        </w:rPr>
        <w:t>3</w:t>
      </w:r>
      <w:r>
        <w:rPr>
          <w:rFonts w:ascii="Times New Roman" w:hAnsi="Times New Roman"/>
          <w:bCs/>
          <w:sz w:val="24"/>
        </w:rPr>
        <w:t>.</w:t>
      </w:r>
      <w:r>
        <w:rPr>
          <w:rFonts w:hint="eastAsia" w:ascii="Times New Roman" w:hAnsi="Times New Roman"/>
          <w:bCs/>
          <w:sz w:val="24"/>
        </w:rPr>
        <w:t>4项目任务</w:t>
      </w:r>
      <w:r>
        <w:rPr>
          <w:rFonts w:ascii="Times New Roman" w:hAnsi="Times New Roman"/>
          <w:bCs/>
          <w:sz w:val="24"/>
        </w:rPr>
        <w:t>实体模块</w:t>
      </w:r>
      <w:bookmarkEnd w:id="104"/>
    </w:p>
    <w:p>
      <w:pPr>
        <w:widowControl/>
        <w:spacing w:beforeLines="50" w:afterLines="50" w:line="400" w:lineRule="exact"/>
        <w:ind w:firstLine="420"/>
        <w:jc w:val="left"/>
        <w:outlineLvl w:val="2"/>
        <w:rPr>
          <w:rFonts w:asciiTheme="minorEastAsia" w:hAnsiTheme="minorEastAsia" w:cstheme="minorEastAsia"/>
        </w:rPr>
      </w:pPr>
      <w:bookmarkStart w:id="105" w:name="_Toc26249"/>
      <w:r>
        <w:rPr>
          <w:rFonts w:hint="eastAsia" w:asciiTheme="minorEastAsia" w:hAnsiTheme="minorEastAsia" w:cstheme="minorEastAsia"/>
        </w:rPr>
        <w:t>团队</w:t>
      </w:r>
      <w:r>
        <w:rPr>
          <w:rFonts w:asciiTheme="minorEastAsia" w:hAnsiTheme="minorEastAsia" w:cstheme="minorEastAsia"/>
        </w:rPr>
        <w:t>实体的属性主要</w:t>
      </w:r>
      <w:r>
        <w:rPr>
          <w:rFonts w:hint="eastAsia" w:asciiTheme="minorEastAsia" w:hAnsiTheme="minorEastAsia" w:cstheme="minorEastAsia"/>
        </w:rPr>
        <w:t>包括任务编号、项目ID、用户Email、开始时间、修改时间、结束时间、任务描述、任务文件、成果描述、成果文件、父任务等</w:t>
      </w:r>
      <w:r>
        <w:rPr>
          <w:rFonts w:asciiTheme="minorEastAsia" w:hAnsiTheme="minorEastAsia" w:cstheme="minorEastAsia"/>
        </w:rPr>
        <w:t>。具体如图3-</w:t>
      </w:r>
      <w:r>
        <w:rPr>
          <w:rFonts w:hint="eastAsia" w:asciiTheme="minorEastAsia" w:hAnsiTheme="minorEastAsia" w:cstheme="minorEastAsia"/>
        </w:rPr>
        <w:t>16</w:t>
      </w:r>
      <w:r>
        <w:rPr>
          <w:rFonts w:asciiTheme="minorEastAsia" w:hAnsiTheme="minorEastAsia" w:cstheme="minorEastAsia"/>
        </w:rPr>
        <w:t>所示。</w:t>
      </w:r>
      <w:bookmarkEnd w:id="105"/>
    </w:p>
    <w:p>
      <w:pPr>
        <w:widowControl/>
        <w:jc w:val="center"/>
      </w:pPr>
      <w:r>
        <w:rPr>
          <w:rFonts w:ascii="宋体" w:hAnsi="宋体" w:eastAsia="宋体" w:cs="宋体"/>
          <w:kern w:val="0"/>
          <w:sz w:val="24"/>
        </w:rPr>
        <w:fldChar w:fldCharType="begin"/>
      </w:r>
      <w:r>
        <w:rPr>
          <w:rFonts w:ascii="宋体" w:hAnsi="宋体" w:eastAsia="宋体" w:cs="宋体"/>
          <w:kern w:val="0"/>
          <w:sz w:val="24"/>
        </w:rPr>
        <w:instrText xml:space="preserve">INCLUDEPICTURE \d "C:\\Users\\RBB\\AppData\\Roaming\\Tencent\\Users\\314187985\\QQ\\WinTemp\\RichOle\\~XK98ST]BX5946SH@DJ@31I.png"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114300" distR="114300">
            <wp:extent cx="4676775" cy="2346960"/>
            <wp:effectExtent l="0" t="0" r="9525" b="15240"/>
            <wp:docPr id="43"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2" descr="IMG_256"/>
                    <pic:cNvPicPr>
                      <a:picLocks noChangeAspect="1"/>
                    </pic:cNvPicPr>
                  </pic:nvPicPr>
                  <pic:blipFill>
                    <a:blip r:embed="rId32"/>
                    <a:stretch>
                      <a:fillRect/>
                    </a:stretch>
                  </pic:blipFill>
                  <pic:spPr>
                    <a:xfrm>
                      <a:off x="0" y="0"/>
                      <a:ext cx="4676775" cy="2346960"/>
                    </a:xfrm>
                    <a:prstGeom prst="rect">
                      <a:avLst/>
                    </a:prstGeom>
                    <a:noFill/>
                    <a:ln w="9525">
                      <a:noFill/>
                    </a:ln>
                  </pic:spPr>
                </pic:pic>
              </a:graphicData>
            </a:graphic>
          </wp:inline>
        </w:drawing>
      </w:r>
      <w:r>
        <w:rPr>
          <w:rFonts w:ascii="宋体" w:hAnsi="宋体" w:eastAsia="宋体" w:cs="宋体"/>
          <w:kern w:val="0"/>
          <w:sz w:val="24"/>
        </w:rPr>
        <w:fldChar w:fldCharType="end"/>
      </w:r>
    </w:p>
    <w:p>
      <w:pPr>
        <w:widowControl/>
        <w:spacing w:beforeLines="50" w:afterLines="50" w:line="400" w:lineRule="exact"/>
        <w:jc w:val="center"/>
        <w:outlineLvl w:val="2"/>
        <w:rPr>
          <w:rFonts w:ascii="Times New Roman" w:hAnsi="Times New Roman" w:cs="Times New Roman"/>
          <w:b/>
          <w:szCs w:val="21"/>
        </w:rPr>
      </w:pPr>
      <w:bookmarkStart w:id="106" w:name="_Toc6426"/>
      <w:r>
        <w:rPr>
          <w:rFonts w:ascii="Times New Roman" w:hAnsi="Times New Roman" w:cs="Times New Roman"/>
          <w:b/>
          <w:szCs w:val="21"/>
        </w:rPr>
        <w:t>图3-</w:t>
      </w:r>
      <w:r>
        <w:rPr>
          <w:rFonts w:hint="eastAsia" w:ascii="Times New Roman" w:hAnsi="Times New Roman" w:cs="Times New Roman"/>
          <w:b/>
          <w:szCs w:val="21"/>
        </w:rPr>
        <w:t>16任务</w:t>
      </w:r>
      <w:r>
        <w:rPr>
          <w:rFonts w:ascii="Times New Roman" w:hAnsi="Times New Roman" w:cs="Times New Roman"/>
          <w:b/>
          <w:szCs w:val="21"/>
        </w:rPr>
        <w:t>E-R图</w:t>
      </w:r>
      <w:bookmarkEnd w:id="106"/>
    </w:p>
    <w:p>
      <w:pPr>
        <w:widowControl/>
        <w:spacing w:beforeLines="50" w:afterLines="50" w:line="400" w:lineRule="exact"/>
        <w:ind w:firstLine="420"/>
        <w:jc w:val="left"/>
        <w:outlineLvl w:val="2"/>
        <w:rPr>
          <w:rFonts w:asciiTheme="minorEastAsia" w:hAnsiTheme="minorEastAsia" w:cstheme="minorEastAsia"/>
        </w:rPr>
      </w:pPr>
      <w:bookmarkStart w:id="107" w:name="_Toc26381"/>
      <w:r>
        <w:rPr>
          <w:rFonts w:asciiTheme="minorEastAsia" w:hAnsiTheme="minorEastAsia" w:cstheme="minorEastAsia"/>
        </w:rPr>
        <w:t>对应实体中的主要属性的数据项如表3-</w:t>
      </w:r>
      <w:r>
        <w:rPr>
          <w:rFonts w:hint="eastAsia" w:asciiTheme="minorEastAsia" w:hAnsiTheme="minorEastAsia" w:cstheme="minorEastAsia"/>
        </w:rPr>
        <w:t>4</w:t>
      </w:r>
      <w:r>
        <w:rPr>
          <w:rFonts w:asciiTheme="minorEastAsia" w:hAnsiTheme="minorEastAsia" w:cstheme="minorEastAsia"/>
        </w:rPr>
        <w:t>所示。</w:t>
      </w:r>
      <w:bookmarkEnd w:id="107"/>
    </w:p>
    <w:p>
      <w:pPr>
        <w:pStyle w:val="12"/>
        <w:tabs>
          <w:tab w:val="left" w:pos="435"/>
          <w:tab w:val="clear" w:pos="916"/>
        </w:tabs>
        <w:spacing w:after="150" w:line="360" w:lineRule="atLeast"/>
        <w:ind w:firstLine="422" w:firstLineChars="200"/>
        <w:jc w:val="center"/>
        <w:rPr>
          <w:rFonts w:hint="default" w:ascii="Times New Roman" w:hAnsi="Times New Roman"/>
          <w:b/>
          <w:szCs w:val="21"/>
        </w:rPr>
      </w:pPr>
      <w:r>
        <w:rPr>
          <w:rFonts w:hint="default" w:ascii="Times New Roman" w:hAnsi="Times New Roman" w:eastAsiaTheme="minorEastAsia"/>
          <w:b/>
          <w:kern w:val="2"/>
          <w:sz w:val="21"/>
          <w:szCs w:val="21"/>
        </w:rPr>
        <w:t>表 3-</w:t>
      </w:r>
      <w:r>
        <w:rPr>
          <w:rFonts w:ascii="Times New Roman" w:hAnsi="Times New Roman" w:eastAsiaTheme="minorEastAsia"/>
          <w:b/>
          <w:kern w:val="2"/>
          <w:sz w:val="21"/>
          <w:szCs w:val="21"/>
        </w:rPr>
        <w:t>4任务</w:t>
      </w:r>
      <w:r>
        <w:rPr>
          <w:rFonts w:hint="default" w:ascii="Times New Roman" w:hAnsi="Times New Roman" w:eastAsiaTheme="minorEastAsia"/>
          <w:b/>
          <w:kern w:val="2"/>
          <w:sz w:val="21"/>
          <w:szCs w:val="21"/>
        </w:rPr>
        <w:t>数据项表</w:t>
      </w:r>
    </w:p>
    <w:tbl>
      <w:tblPr>
        <w:tblStyle w:val="21"/>
        <w:tblW w:w="70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8"/>
        <w:gridCol w:w="2756"/>
        <w:gridCol w:w="2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828" w:type="dxa"/>
          </w:tcPr>
          <w:p>
            <w:r>
              <w:rPr>
                <w:rFonts w:hint="eastAsia"/>
              </w:rPr>
              <w:t>字段名称</w:t>
            </w:r>
          </w:p>
        </w:tc>
        <w:tc>
          <w:tcPr>
            <w:tcW w:w="2756" w:type="dxa"/>
          </w:tcPr>
          <w:p>
            <w:r>
              <w:rPr>
                <w:rFonts w:hint="eastAsia"/>
              </w:rPr>
              <w:t>类型</w:t>
            </w:r>
          </w:p>
        </w:tc>
        <w:tc>
          <w:tcPr>
            <w:tcW w:w="2476" w:type="dxa"/>
          </w:tcPr>
          <w:p>
            <w:r>
              <w:rPr>
                <w:rFonts w:hint="eastAsia"/>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828" w:type="dxa"/>
          </w:tcPr>
          <w:p>
            <w:r>
              <w:rPr>
                <w:rFonts w:hint="eastAsia"/>
              </w:rPr>
              <w:t>id</w:t>
            </w:r>
          </w:p>
        </w:tc>
        <w:tc>
          <w:tcPr>
            <w:tcW w:w="2756" w:type="dxa"/>
          </w:tcPr>
          <w:p>
            <w:r>
              <w:rPr>
                <w:rFonts w:hint="eastAsia"/>
              </w:rPr>
              <w:t>int(11)</w:t>
            </w:r>
          </w:p>
        </w:tc>
        <w:tc>
          <w:tcPr>
            <w:tcW w:w="2476" w:type="dxa"/>
          </w:tcPr>
          <w:p>
            <w:r>
              <w:rPr>
                <w:rFonts w:hint="eastAsia"/>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828" w:type="dxa"/>
          </w:tcPr>
          <w:p>
            <w:r>
              <w:rPr>
                <w:rFonts w:hint="eastAsia"/>
              </w:rPr>
              <w:t>projectId</w:t>
            </w:r>
          </w:p>
        </w:tc>
        <w:tc>
          <w:tcPr>
            <w:tcW w:w="2756" w:type="dxa"/>
          </w:tcPr>
          <w:p>
            <w:r>
              <w:rPr>
                <w:rFonts w:hint="eastAsia"/>
              </w:rPr>
              <w:t>varchar(100)</w:t>
            </w:r>
          </w:p>
        </w:tc>
        <w:tc>
          <w:tcPr>
            <w:tcW w:w="2476" w:type="dxa"/>
          </w:tcPr>
          <w:p>
            <w:r>
              <w:rPr>
                <w:rFonts w:hint="eastAsia"/>
              </w:rPr>
              <w:t>项目id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828" w:type="dxa"/>
          </w:tcPr>
          <w:p>
            <w:r>
              <w:rPr>
                <w:rFonts w:hint="eastAsia"/>
              </w:rPr>
              <w:t>email</w:t>
            </w:r>
          </w:p>
        </w:tc>
        <w:tc>
          <w:tcPr>
            <w:tcW w:w="2756" w:type="dxa"/>
          </w:tcPr>
          <w:p>
            <w:r>
              <w:rPr>
                <w:rFonts w:hint="eastAsia"/>
              </w:rPr>
              <w:t>varchar(50)</w:t>
            </w:r>
          </w:p>
        </w:tc>
        <w:tc>
          <w:tcPr>
            <w:tcW w:w="2476" w:type="dxa"/>
          </w:tcPr>
          <w:p>
            <w:r>
              <w:rPr>
                <w:rFonts w:hint="eastAsia"/>
              </w:rPr>
              <w:t>用户email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828" w:type="dxa"/>
          </w:tcPr>
          <w:p>
            <w:r>
              <w:rPr>
                <w:rFonts w:hint="eastAsia"/>
              </w:rPr>
              <w:t>name</w:t>
            </w:r>
          </w:p>
        </w:tc>
        <w:tc>
          <w:tcPr>
            <w:tcW w:w="2756" w:type="dxa"/>
          </w:tcPr>
          <w:p>
            <w:r>
              <w:rPr>
                <w:rFonts w:hint="eastAsia"/>
              </w:rPr>
              <w:t>varchar(50)</w:t>
            </w:r>
          </w:p>
        </w:tc>
        <w:tc>
          <w:tcPr>
            <w:tcW w:w="2476" w:type="dxa"/>
          </w:tcPr>
          <w:p>
            <w:r>
              <w:rPr>
                <w:rFonts w:hint="eastAsia"/>
              </w:rPr>
              <w:t>用户name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828" w:type="dxa"/>
          </w:tcPr>
          <w:p>
            <w:r>
              <w:rPr>
                <w:rFonts w:hint="eastAsia"/>
              </w:rPr>
              <w:t>startupTime</w:t>
            </w:r>
          </w:p>
        </w:tc>
        <w:tc>
          <w:tcPr>
            <w:tcW w:w="2756" w:type="dxa"/>
          </w:tcPr>
          <w:p>
            <w:r>
              <w:rPr>
                <w:rFonts w:hint="eastAsia"/>
              </w:rPr>
              <w:t>date</w:t>
            </w:r>
          </w:p>
        </w:tc>
        <w:tc>
          <w:tcPr>
            <w:tcW w:w="2476" w:type="dxa"/>
          </w:tcPr>
          <w:p>
            <w:r>
              <w:rPr>
                <w:rFonts w:hint="eastAsia"/>
              </w:rPr>
              <w:t>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828" w:type="dxa"/>
          </w:tcPr>
          <w:p>
            <w:r>
              <w:rPr>
                <w:rFonts w:hint="eastAsia"/>
              </w:rPr>
              <w:t>updateTime</w:t>
            </w:r>
          </w:p>
        </w:tc>
        <w:tc>
          <w:tcPr>
            <w:tcW w:w="2756" w:type="dxa"/>
          </w:tcPr>
          <w:p>
            <w:r>
              <w:rPr>
                <w:rFonts w:hint="eastAsia"/>
              </w:rPr>
              <w:t>date</w:t>
            </w:r>
          </w:p>
        </w:tc>
        <w:tc>
          <w:tcPr>
            <w:tcW w:w="2476" w:type="dxa"/>
          </w:tcPr>
          <w:p>
            <w:r>
              <w:rPr>
                <w:rFonts w:hint="eastAsia"/>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828" w:type="dxa"/>
          </w:tcPr>
          <w:p>
            <w:r>
              <w:rPr>
                <w:rFonts w:hint="eastAsia"/>
              </w:rPr>
              <w:t>endTime</w:t>
            </w:r>
          </w:p>
        </w:tc>
        <w:tc>
          <w:tcPr>
            <w:tcW w:w="2756" w:type="dxa"/>
          </w:tcPr>
          <w:p>
            <w:r>
              <w:rPr>
                <w:rFonts w:hint="eastAsia"/>
              </w:rPr>
              <w:t>date</w:t>
            </w:r>
          </w:p>
        </w:tc>
        <w:tc>
          <w:tcPr>
            <w:tcW w:w="2476" w:type="dxa"/>
          </w:tcPr>
          <w:p>
            <w:r>
              <w:rPr>
                <w:rFonts w:hint="eastAsia"/>
              </w:rPr>
              <w:t>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828" w:type="dxa"/>
          </w:tcPr>
          <w:p>
            <w:r>
              <w:rPr>
                <w:rFonts w:hint="eastAsia"/>
              </w:rPr>
              <w:t>description</w:t>
            </w:r>
          </w:p>
        </w:tc>
        <w:tc>
          <w:tcPr>
            <w:tcW w:w="2756" w:type="dxa"/>
          </w:tcPr>
          <w:p>
            <w:r>
              <w:rPr>
                <w:rFonts w:hint="eastAsia"/>
              </w:rPr>
              <w:t>varchar(500)</w:t>
            </w:r>
          </w:p>
        </w:tc>
        <w:tc>
          <w:tcPr>
            <w:tcW w:w="2476" w:type="dxa"/>
          </w:tcPr>
          <w:p>
            <w:r>
              <w:rPr>
                <w:rFonts w:hint="eastAsia"/>
              </w:rPr>
              <w:t>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828" w:type="dxa"/>
          </w:tcPr>
          <w:p>
            <w:r>
              <w:rPr>
                <w:rFonts w:hint="eastAsia"/>
              </w:rPr>
              <w:t>taskFile</w:t>
            </w:r>
          </w:p>
        </w:tc>
        <w:tc>
          <w:tcPr>
            <w:tcW w:w="2756" w:type="dxa"/>
          </w:tcPr>
          <w:p>
            <w:r>
              <w:rPr>
                <w:rFonts w:hint="eastAsia"/>
              </w:rPr>
              <w:t>varchar(200)</w:t>
            </w:r>
          </w:p>
        </w:tc>
        <w:tc>
          <w:tcPr>
            <w:tcW w:w="2476" w:type="dxa"/>
          </w:tcPr>
          <w:p>
            <w:r>
              <w:rPr>
                <w:rFonts w:hint="eastAsia"/>
              </w:rPr>
              <w:t>详细任务文件地址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828" w:type="dxa"/>
          </w:tcPr>
          <w:p>
            <w:r>
              <w:rPr>
                <w:rFonts w:hint="eastAsia"/>
              </w:rPr>
              <w:t>resultDescription</w:t>
            </w:r>
          </w:p>
        </w:tc>
        <w:tc>
          <w:tcPr>
            <w:tcW w:w="2756" w:type="dxa"/>
          </w:tcPr>
          <w:p>
            <w:r>
              <w:rPr>
                <w:rFonts w:hint="eastAsia"/>
              </w:rPr>
              <w:t>varchar(200)</w:t>
            </w:r>
          </w:p>
        </w:tc>
        <w:tc>
          <w:tcPr>
            <w:tcW w:w="2476" w:type="dxa"/>
          </w:tcPr>
          <w:p>
            <w:r>
              <w:rPr>
                <w:rFonts w:hint="eastAsia"/>
              </w:rPr>
              <w:t>成果描述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828" w:type="dxa"/>
          </w:tcPr>
          <w:p>
            <w:r>
              <w:rPr>
                <w:rFonts w:hint="eastAsia"/>
              </w:rPr>
              <w:t>resultFile</w:t>
            </w:r>
          </w:p>
        </w:tc>
        <w:tc>
          <w:tcPr>
            <w:tcW w:w="2756" w:type="dxa"/>
          </w:tcPr>
          <w:p>
            <w:r>
              <w:rPr>
                <w:rFonts w:hint="eastAsia"/>
              </w:rPr>
              <w:t>varchar(200)</w:t>
            </w:r>
          </w:p>
        </w:tc>
        <w:tc>
          <w:tcPr>
            <w:tcW w:w="2476" w:type="dxa"/>
          </w:tcPr>
          <w:p>
            <w:r>
              <w:rPr>
                <w:rFonts w:hint="eastAsia"/>
              </w:rPr>
              <w:t>成果文件地址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3" w:hRule="atLeast"/>
          <w:jc w:val="center"/>
        </w:trPr>
        <w:tc>
          <w:tcPr>
            <w:tcW w:w="1828" w:type="dxa"/>
          </w:tcPr>
          <w:p>
            <w:r>
              <w:rPr>
                <w:rFonts w:hint="eastAsia"/>
              </w:rPr>
              <w:t>resultEvaluation</w:t>
            </w:r>
          </w:p>
        </w:tc>
        <w:tc>
          <w:tcPr>
            <w:tcW w:w="2756" w:type="dxa"/>
          </w:tcPr>
          <w:p>
            <w:r>
              <w:rPr>
                <w:rFonts w:hint="eastAsia"/>
              </w:rPr>
              <w:t>varchar(500)</w:t>
            </w:r>
          </w:p>
        </w:tc>
        <w:tc>
          <w:tcPr>
            <w:tcW w:w="2476" w:type="dxa"/>
          </w:tcPr>
          <w:p>
            <w:r>
              <w:rPr>
                <w:rFonts w:hint="eastAsia"/>
              </w:rPr>
              <w:t>成果评价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828" w:type="dxa"/>
          </w:tcPr>
          <w:p>
            <w:r>
              <w:rPr>
                <w:rFonts w:hint="eastAsia"/>
              </w:rPr>
              <w:t>parentTask</w:t>
            </w:r>
          </w:p>
        </w:tc>
        <w:tc>
          <w:tcPr>
            <w:tcW w:w="2756" w:type="dxa"/>
          </w:tcPr>
          <w:p>
            <w:r>
              <w:rPr>
                <w:rFonts w:hint="eastAsia"/>
              </w:rPr>
              <w:t>int(11)</w:t>
            </w:r>
          </w:p>
        </w:tc>
        <w:tc>
          <w:tcPr>
            <w:tcW w:w="2476" w:type="dxa"/>
          </w:tcPr>
          <w:p>
            <w:r>
              <w:rPr>
                <w:rFonts w:hint="eastAsia"/>
              </w:rPr>
              <w:t>父任务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2" w:hRule="atLeast"/>
          <w:jc w:val="center"/>
        </w:trPr>
        <w:tc>
          <w:tcPr>
            <w:tcW w:w="1828" w:type="dxa"/>
          </w:tcPr>
          <w:p>
            <w:r>
              <w:rPr>
                <w:rFonts w:hint="eastAsia"/>
              </w:rPr>
              <w:t>status</w:t>
            </w:r>
          </w:p>
        </w:tc>
        <w:tc>
          <w:tcPr>
            <w:tcW w:w="2756" w:type="dxa"/>
          </w:tcPr>
          <w:p>
            <w:r>
              <w:rPr>
                <w:rFonts w:hint="eastAsia"/>
              </w:rPr>
              <w:t>varchar(5)</w:t>
            </w:r>
          </w:p>
        </w:tc>
        <w:tc>
          <w:tcPr>
            <w:tcW w:w="2476" w:type="dxa"/>
          </w:tcPr>
          <w:p>
            <w:r>
              <w:rPr>
                <w:rFonts w:hint="eastAsia"/>
              </w:rPr>
              <w:t>任务是否有效</w:t>
            </w:r>
          </w:p>
        </w:tc>
      </w:tr>
    </w:tbl>
    <w:p>
      <w:pPr>
        <w:widowControl/>
        <w:spacing w:beforeLines="50" w:afterLines="50" w:line="400" w:lineRule="exact"/>
        <w:jc w:val="left"/>
        <w:outlineLvl w:val="2"/>
        <w:rPr>
          <w:rFonts w:ascii="Times New Roman" w:hAnsi="Times New Roman" w:cs="Times New Roman"/>
          <w:b/>
          <w:bCs/>
          <w:sz w:val="24"/>
        </w:rPr>
      </w:pPr>
      <w:bookmarkStart w:id="108" w:name="_Toc4273"/>
      <w:r>
        <w:rPr>
          <w:rFonts w:ascii="Times New Roman" w:hAnsi="Times New Roman" w:cs="Times New Roman"/>
          <w:b/>
          <w:bCs/>
          <w:sz w:val="24"/>
        </w:rPr>
        <w:t>3.</w:t>
      </w:r>
      <w:r>
        <w:rPr>
          <w:rFonts w:hint="eastAsia" w:ascii="Times New Roman" w:hAnsi="Times New Roman" w:cs="Times New Roman"/>
          <w:b/>
          <w:bCs/>
          <w:sz w:val="24"/>
        </w:rPr>
        <w:t>3</w:t>
      </w:r>
      <w:r>
        <w:rPr>
          <w:rFonts w:ascii="Times New Roman" w:hAnsi="Times New Roman" w:cs="Times New Roman"/>
          <w:b/>
          <w:bCs/>
          <w:sz w:val="24"/>
        </w:rPr>
        <w:t>.</w:t>
      </w:r>
      <w:r>
        <w:rPr>
          <w:rFonts w:hint="eastAsia" w:ascii="Times New Roman" w:hAnsi="Times New Roman" w:cs="Times New Roman"/>
          <w:b/>
          <w:bCs/>
          <w:sz w:val="24"/>
        </w:rPr>
        <w:t>5研究方向/职称/学历/开发语言/开发平台</w:t>
      </w:r>
      <w:r>
        <w:rPr>
          <w:rFonts w:ascii="Times New Roman" w:hAnsi="Times New Roman" w:cs="Times New Roman"/>
          <w:b/>
          <w:bCs/>
          <w:sz w:val="24"/>
        </w:rPr>
        <w:t>实体模块</w:t>
      </w:r>
      <w:bookmarkEnd w:id="108"/>
    </w:p>
    <w:p>
      <w:pPr>
        <w:pStyle w:val="12"/>
        <w:tabs>
          <w:tab w:val="left" w:pos="435"/>
          <w:tab w:val="clear" w:pos="916"/>
        </w:tabs>
        <w:spacing w:after="150" w:line="360" w:lineRule="atLeast"/>
        <w:ind w:firstLine="420" w:firstLineChars="200"/>
        <w:rPr>
          <w:rFonts w:hint="default" w:ascii="Times New Roman" w:hAnsi="Times New Roman"/>
          <w:bCs/>
          <w:sz w:val="28"/>
          <w:szCs w:val="28"/>
        </w:rPr>
      </w:pPr>
      <w:r>
        <w:rPr>
          <w:rFonts w:asciiTheme="minorEastAsia" w:hAnsiTheme="minorEastAsia" w:eastAsiaTheme="minorEastAsia" w:cstheme="minorEastAsia"/>
          <w:kern w:val="2"/>
          <w:sz w:val="21"/>
        </w:rPr>
        <w:t>研究方向/职称/学历/开发语言/开发平台</w:t>
      </w:r>
      <w:r>
        <w:rPr>
          <w:rFonts w:hint="default" w:asciiTheme="minorEastAsia" w:hAnsiTheme="minorEastAsia" w:eastAsiaTheme="minorEastAsia" w:cstheme="minorEastAsia"/>
          <w:kern w:val="2"/>
          <w:sz w:val="21"/>
        </w:rPr>
        <w:t>实体的属性主要包括</w:t>
      </w:r>
      <w:r>
        <w:rPr>
          <w:rFonts w:asciiTheme="minorEastAsia" w:hAnsiTheme="minorEastAsia" w:eastAsiaTheme="minorEastAsia" w:cstheme="minorEastAsia"/>
          <w:kern w:val="2"/>
          <w:sz w:val="21"/>
        </w:rPr>
        <w:t>序号、名称、创建时间、更新时间</w:t>
      </w:r>
      <w:r>
        <w:rPr>
          <w:rFonts w:hint="default" w:asciiTheme="minorEastAsia" w:hAnsiTheme="minorEastAsia" w:eastAsiaTheme="minorEastAsia" w:cstheme="minorEastAsia"/>
          <w:kern w:val="2"/>
          <w:sz w:val="21"/>
        </w:rPr>
        <w:t>。具体如图3-</w:t>
      </w:r>
      <w:r>
        <w:rPr>
          <w:rFonts w:asciiTheme="minorEastAsia" w:hAnsiTheme="minorEastAsia" w:eastAsiaTheme="minorEastAsia" w:cstheme="minorEastAsia"/>
          <w:kern w:val="2"/>
          <w:sz w:val="21"/>
        </w:rPr>
        <w:t>1</w:t>
      </w:r>
      <w:r>
        <w:rPr>
          <w:rFonts w:hint="default" w:asciiTheme="minorEastAsia" w:hAnsiTheme="minorEastAsia" w:eastAsiaTheme="minorEastAsia" w:cstheme="minorEastAsia"/>
          <w:kern w:val="2"/>
          <w:sz w:val="21"/>
        </w:rPr>
        <w:t>7所示。</w:t>
      </w:r>
    </w:p>
    <w:p>
      <w:pPr>
        <w:widowControl/>
        <w:jc w:val="center"/>
      </w:pPr>
      <w:r>
        <w:rPr>
          <w:rFonts w:ascii="宋体" w:hAnsi="宋体" w:eastAsia="宋体" w:cs="宋体"/>
          <w:kern w:val="0"/>
          <w:sz w:val="24"/>
        </w:rPr>
        <w:fldChar w:fldCharType="begin"/>
      </w:r>
      <w:r>
        <w:rPr>
          <w:rFonts w:ascii="宋体" w:hAnsi="宋体" w:eastAsia="宋体" w:cs="宋体"/>
          <w:kern w:val="0"/>
          <w:sz w:val="24"/>
        </w:rPr>
        <w:instrText xml:space="preserve">INCLUDEPICTURE \d "C:\\Users\\RBB\\AppData\\Roaming\\Tencent\\Users\\314187985\\QQ\\WinTemp\\RichOle\\D{X5C(C3%YU6X2QXAXYXV)4.png"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114300" distR="114300">
            <wp:extent cx="4549140" cy="1070610"/>
            <wp:effectExtent l="0" t="0" r="3810" b="15240"/>
            <wp:docPr id="45"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4" descr="IMG_256"/>
                    <pic:cNvPicPr>
                      <a:picLocks noChangeAspect="1"/>
                    </pic:cNvPicPr>
                  </pic:nvPicPr>
                  <pic:blipFill>
                    <a:blip r:embed="rId33"/>
                    <a:stretch>
                      <a:fillRect/>
                    </a:stretch>
                  </pic:blipFill>
                  <pic:spPr>
                    <a:xfrm>
                      <a:off x="0" y="0"/>
                      <a:ext cx="4549140" cy="1070610"/>
                    </a:xfrm>
                    <a:prstGeom prst="rect">
                      <a:avLst/>
                    </a:prstGeom>
                    <a:noFill/>
                    <a:ln w="9525">
                      <a:noFill/>
                    </a:ln>
                  </pic:spPr>
                </pic:pic>
              </a:graphicData>
            </a:graphic>
          </wp:inline>
        </w:drawing>
      </w:r>
      <w:r>
        <w:rPr>
          <w:rFonts w:ascii="宋体" w:hAnsi="宋体" w:eastAsia="宋体" w:cs="宋体"/>
          <w:kern w:val="0"/>
          <w:sz w:val="24"/>
        </w:rPr>
        <w:fldChar w:fldCharType="end"/>
      </w:r>
    </w:p>
    <w:p>
      <w:pPr>
        <w:widowControl/>
        <w:spacing w:beforeLines="50" w:afterLines="50" w:line="400" w:lineRule="exact"/>
        <w:jc w:val="center"/>
        <w:outlineLvl w:val="2"/>
        <w:rPr>
          <w:rFonts w:ascii="Times New Roman" w:hAnsi="Times New Roman" w:cs="Times New Roman"/>
          <w:b/>
          <w:szCs w:val="21"/>
        </w:rPr>
      </w:pPr>
      <w:bookmarkStart w:id="109" w:name="_Toc19454"/>
      <w:r>
        <w:rPr>
          <w:rFonts w:ascii="Times New Roman" w:hAnsi="Times New Roman" w:cs="Times New Roman"/>
          <w:b/>
          <w:szCs w:val="21"/>
        </w:rPr>
        <w:t>图3-</w:t>
      </w:r>
      <w:r>
        <w:rPr>
          <w:rFonts w:hint="eastAsia" w:ascii="Times New Roman" w:hAnsi="Times New Roman" w:cs="Times New Roman"/>
          <w:b/>
          <w:szCs w:val="21"/>
        </w:rPr>
        <w:t>17研究方向/职称/学历/开发语言/开发平台</w:t>
      </w:r>
      <w:r>
        <w:rPr>
          <w:rFonts w:ascii="Times New Roman" w:hAnsi="Times New Roman" w:cs="Times New Roman"/>
          <w:b/>
          <w:szCs w:val="21"/>
        </w:rPr>
        <w:t>E-R图</w:t>
      </w:r>
      <w:bookmarkEnd w:id="109"/>
    </w:p>
    <w:p>
      <w:pPr>
        <w:pStyle w:val="12"/>
        <w:tabs>
          <w:tab w:val="left" w:pos="435"/>
          <w:tab w:val="clear" w:pos="916"/>
        </w:tabs>
        <w:spacing w:after="150" w:line="360" w:lineRule="atLeast"/>
        <w:ind w:firstLine="420" w:firstLineChars="200"/>
        <w:rPr>
          <w:rFonts w:hint="default" w:asciiTheme="minorEastAsia" w:hAnsiTheme="minorEastAsia" w:eastAsiaTheme="minorEastAsia" w:cstheme="minorEastAsia"/>
          <w:kern w:val="2"/>
          <w:sz w:val="21"/>
        </w:rPr>
      </w:pPr>
      <w:r>
        <w:rPr>
          <w:rFonts w:hint="default" w:asciiTheme="minorEastAsia" w:hAnsiTheme="minorEastAsia" w:eastAsiaTheme="minorEastAsia" w:cstheme="minorEastAsia"/>
          <w:kern w:val="2"/>
          <w:sz w:val="21"/>
        </w:rPr>
        <w:t>对应实体中的主要属性的数据项如表3-</w:t>
      </w:r>
      <w:r>
        <w:rPr>
          <w:rFonts w:asciiTheme="minorEastAsia" w:hAnsiTheme="minorEastAsia" w:eastAsiaTheme="minorEastAsia" w:cstheme="minorEastAsia"/>
          <w:kern w:val="2"/>
          <w:sz w:val="21"/>
        </w:rPr>
        <w:t>5、</w:t>
      </w:r>
      <w:r>
        <w:rPr>
          <w:rFonts w:hint="default" w:asciiTheme="minorEastAsia" w:hAnsiTheme="minorEastAsia" w:eastAsiaTheme="minorEastAsia" w:cstheme="minorEastAsia"/>
          <w:kern w:val="2"/>
          <w:sz w:val="21"/>
        </w:rPr>
        <w:t>3-</w:t>
      </w:r>
      <w:r>
        <w:rPr>
          <w:rFonts w:asciiTheme="minorEastAsia" w:hAnsiTheme="minorEastAsia" w:eastAsiaTheme="minorEastAsia" w:cstheme="minorEastAsia"/>
          <w:kern w:val="2"/>
          <w:sz w:val="21"/>
        </w:rPr>
        <w:t>6、</w:t>
      </w:r>
      <w:r>
        <w:rPr>
          <w:rFonts w:hint="default" w:asciiTheme="minorEastAsia" w:hAnsiTheme="minorEastAsia" w:eastAsiaTheme="minorEastAsia" w:cstheme="minorEastAsia"/>
          <w:kern w:val="2"/>
          <w:sz w:val="21"/>
        </w:rPr>
        <w:t>3-</w:t>
      </w:r>
      <w:r>
        <w:rPr>
          <w:rFonts w:asciiTheme="minorEastAsia" w:hAnsiTheme="minorEastAsia" w:eastAsiaTheme="minorEastAsia" w:cstheme="minorEastAsia"/>
          <w:kern w:val="2"/>
          <w:sz w:val="21"/>
        </w:rPr>
        <w:t>7、</w:t>
      </w:r>
      <w:r>
        <w:rPr>
          <w:rFonts w:hint="default" w:asciiTheme="minorEastAsia" w:hAnsiTheme="minorEastAsia" w:eastAsiaTheme="minorEastAsia" w:cstheme="minorEastAsia"/>
          <w:kern w:val="2"/>
          <w:sz w:val="21"/>
        </w:rPr>
        <w:t>3-</w:t>
      </w:r>
      <w:r>
        <w:rPr>
          <w:rFonts w:asciiTheme="minorEastAsia" w:hAnsiTheme="minorEastAsia" w:eastAsiaTheme="minorEastAsia" w:cstheme="minorEastAsia"/>
          <w:kern w:val="2"/>
          <w:sz w:val="21"/>
        </w:rPr>
        <w:t>8、</w:t>
      </w:r>
      <w:r>
        <w:rPr>
          <w:rFonts w:hint="default" w:asciiTheme="minorEastAsia" w:hAnsiTheme="minorEastAsia" w:eastAsiaTheme="minorEastAsia" w:cstheme="minorEastAsia"/>
          <w:kern w:val="2"/>
          <w:sz w:val="21"/>
        </w:rPr>
        <w:t>3-</w:t>
      </w:r>
      <w:r>
        <w:rPr>
          <w:rFonts w:asciiTheme="minorEastAsia" w:hAnsiTheme="minorEastAsia" w:eastAsiaTheme="minorEastAsia" w:cstheme="minorEastAsia"/>
          <w:kern w:val="2"/>
          <w:sz w:val="21"/>
        </w:rPr>
        <w:t>9、</w:t>
      </w:r>
      <w:r>
        <w:rPr>
          <w:rFonts w:hint="default" w:asciiTheme="minorEastAsia" w:hAnsiTheme="minorEastAsia" w:eastAsiaTheme="minorEastAsia" w:cstheme="minorEastAsia"/>
          <w:kern w:val="2"/>
          <w:sz w:val="21"/>
        </w:rPr>
        <w:t>3-</w:t>
      </w:r>
      <w:r>
        <w:rPr>
          <w:rFonts w:asciiTheme="minorEastAsia" w:hAnsiTheme="minorEastAsia" w:eastAsiaTheme="minorEastAsia" w:cstheme="minorEastAsia"/>
          <w:kern w:val="2"/>
          <w:sz w:val="21"/>
        </w:rPr>
        <w:t>10、</w:t>
      </w:r>
      <w:r>
        <w:rPr>
          <w:rFonts w:hint="default" w:asciiTheme="minorEastAsia" w:hAnsiTheme="minorEastAsia" w:eastAsiaTheme="minorEastAsia" w:cstheme="minorEastAsia"/>
          <w:kern w:val="2"/>
          <w:sz w:val="21"/>
        </w:rPr>
        <w:t>所示。</w:t>
      </w:r>
    </w:p>
    <w:p>
      <w:pPr>
        <w:pStyle w:val="12"/>
        <w:tabs>
          <w:tab w:val="left" w:pos="435"/>
          <w:tab w:val="clear" w:pos="916"/>
        </w:tabs>
        <w:spacing w:after="150" w:line="360" w:lineRule="atLeast"/>
        <w:ind w:firstLine="422" w:firstLineChars="200"/>
        <w:jc w:val="center"/>
        <w:rPr>
          <w:rFonts w:hint="default" w:ascii="Times New Roman" w:hAnsi="Times New Roman"/>
          <w:b/>
          <w:szCs w:val="21"/>
        </w:rPr>
      </w:pPr>
      <w:r>
        <w:rPr>
          <w:rFonts w:hint="default" w:ascii="Times New Roman" w:hAnsi="Times New Roman" w:eastAsiaTheme="minorEastAsia"/>
          <w:b/>
          <w:kern w:val="2"/>
          <w:sz w:val="21"/>
          <w:szCs w:val="21"/>
        </w:rPr>
        <w:t>表 3-</w:t>
      </w:r>
      <w:r>
        <w:rPr>
          <w:rFonts w:ascii="Times New Roman" w:hAnsi="Times New Roman" w:eastAsiaTheme="minorEastAsia"/>
          <w:b/>
          <w:kern w:val="2"/>
          <w:sz w:val="21"/>
          <w:szCs w:val="21"/>
        </w:rPr>
        <w:t>5</w:t>
      </w:r>
      <w:r>
        <w:rPr>
          <w:rFonts w:ascii="Times New Roman" w:hAnsi="Times New Roman"/>
          <w:b/>
          <w:szCs w:val="21"/>
        </w:rPr>
        <w:t>研究方向</w:t>
      </w:r>
      <w:r>
        <w:rPr>
          <w:rFonts w:hint="default" w:ascii="Times New Roman" w:hAnsi="Times New Roman" w:eastAsiaTheme="minorEastAsia"/>
          <w:b/>
          <w:kern w:val="2"/>
          <w:sz w:val="21"/>
          <w:szCs w:val="21"/>
        </w:rPr>
        <w:t>数据项表</w:t>
      </w:r>
    </w:p>
    <w:tbl>
      <w:tblPr>
        <w:tblStyle w:val="21"/>
        <w:tblW w:w="72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3"/>
        <w:gridCol w:w="2283"/>
        <w:gridCol w:w="26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jc w:val="center"/>
        </w:trPr>
        <w:tc>
          <w:tcPr>
            <w:tcW w:w="2283" w:type="dxa"/>
          </w:tcPr>
          <w:p>
            <w:r>
              <w:rPr>
                <w:rFonts w:hint="eastAsia"/>
              </w:rPr>
              <w:t>字段名称</w:t>
            </w:r>
          </w:p>
        </w:tc>
        <w:tc>
          <w:tcPr>
            <w:tcW w:w="2283" w:type="dxa"/>
          </w:tcPr>
          <w:p>
            <w:r>
              <w:rPr>
                <w:rFonts w:hint="eastAsia"/>
              </w:rPr>
              <w:t>类型</w:t>
            </w:r>
          </w:p>
        </w:tc>
        <w:tc>
          <w:tcPr>
            <w:tcW w:w="2694" w:type="dxa"/>
          </w:tcPr>
          <w:p>
            <w:r>
              <w:rPr>
                <w:rFonts w:hint="eastAsia"/>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jc w:val="center"/>
        </w:trPr>
        <w:tc>
          <w:tcPr>
            <w:tcW w:w="2283" w:type="dxa"/>
          </w:tcPr>
          <w:p>
            <w:r>
              <w:rPr>
                <w:rFonts w:hint="eastAsia"/>
              </w:rPr>
              <w:t>id</w:t>
            </w:r>
          </w:p>
        </w:tc>
        <w:tc>
          <w:tcPr>
            <w:tcW w:w="2283" w:type="dxa"/>
          </w:tcPr>
          <w:p>
            <w:r>
              <w:rPr>
                <w:rFonts w:hint="eastAsia"/>
              </w:rPr>
              <w:t>int(11)</w:t>
            </w:r>
          </w:p>
        </w:tc>
        <w:tc>
          <w:tcPr>
            <w:tcW w:w="2694" w:type="dxa"/>
          </w:tcPr>
          <w:p>
            <w:r>
              <w:rPr>
                <w:rFonts w:hint="eastAsia"/>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jc w:val="center"/>
        </w:trPr>
        <w:tc>
          <w:tcPr>
            <w:tcW w:w="2283" w:type="dxa"/>
          </w:tcPr>
          <w:p>
            <w:r>
              <w:rPr>
                <w:rFonts w:hint="eastAsia"/>
              </w:rPr>
              <w:t>name</w:t>
            </w:r>
          </w:p>
        </w:tc>
        <w:tc>
          <w:tcPr>
            <w:tcW w:w="2283" w:type="dxa"/>
          </w:tcPr>
          <w:p>
            <w:r>
              <w:rPr>
                <w:rFonts w:hint="eastAsia"/>
              </w:rPr>
              <w:t>varchar(50)</w:t>
            </w:r>
          </w:p>
        </w:tc>
        <w:tc>
          <w:tcPr>
            <w:tcW w:w="2694" w:type="dxa"/>
          </w:tcPr>
          <w:p>
            <w:r>
              <w:rPr>
                <w:rFonts w:hint="eastAsia"/>
              </w:rPr>
              <w:t>研究方向名称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jc w:val="center"/>
        </w:trPr>
        <w:tc>
          <w:tcPr>
            <w:tcW w:w="2283" w:type="dxa"/>
          </w:tcPr>
          <w:p>
            <w:r>
              <w:rPr>
                <w:rFonts w:hint="eastAsia"/>
              </w:rPr>
              <w:t>creatTime</w:t>
            </w:r>
          </w:p>
        </w:tc>
        <w:tc>
          <w:tcPr>
            <w:tcW w:w="2283" w:type="dxa"/>
          </w:tcPr>
          <w:p>
            <w:r>
              <w:rPr>
                <w:rFonts w:hint="eastAsia"/>
              </w:rPr>
              <w:t>date</w:t>
            </w:r>
          </w:p>
        </w:tc>
        <w:tc>
          <w:tcPr>
            <w:tcW w:w="2694" w:type="dxa"/>
          </w:tcPr>
          <w:p>
            <w:r>
              <w:rPr>
                <w:rFonts w:hint="eastAsia"/>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jc w:val="center"/>
        </w:trPr>
        <w:tc>
          <w:tcPr>
            <w:tcW w:w="2283" w:type="dxa"/>
          </w:tcPr>
          <w:p>
            <w:r>
              <w:rPr>
                <w:rFonts w:hint="eastAsia"/>
              </w:rPr>
              <w:t>updateTime</w:t>
            </w:r>
          </w:p>
        </w:tc>
        <w:tc>
          <w:tcPr>
            <w:tcW w:w="2283" w:type="dxa"/>
          </w:tcPr>
          <w:p>
            <w:r>
              <w:rPr>
                <w:rFonts w:hint="eastAsia"/>
              </w:rPr>
              <w:t>date</w:t>
            </w:r>
          </w:p>
        </w:tc>
        <w:tc>
          <w:tcPr>
            <w:tcW w:w="2694" w:type="dxa"/>
          </w:tcPr>
          <w:p>
            <w:r>
              <w:rPr>
                <w:rFonts w:hint="eastAsia"/>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7" w:hRule="atLeast"/>
          <w:jc w:val="center"/>
        </w:trPr>
        <w:tc>
          <w:tcPr>
            <w:tcW w:w="2283" w:type="dxa"/>
          </w:tcPr>
          <w:p>
            <w:r>
              <w:rPr>
                <w:rFonts w:hint="eastAsia"/>
              </w:rPr>
              <w:t>state</w:t>
            </w:r>
          </w:p>
        </w:tc>
        <w:tc>
          <w:tcPr>
            <w:tcW w:w="2283" w:type="dxa"/>
          </w:tcPr>
          <w:p>
            <w:r>
              <w:rPr>
                <w:rFonts w:hint="eastAsia"/>
              </w:rPr>
              <w:t>varchar(5)</w:t>
            </w:r>
          </w:p>
        </w:tc>
        <w:tc>
          <w:tcPr>
            <w:tcW w:w="2694" w:type="dxa"/>
          </w:tcPr>
          <w:p>
            <w:r>
              <w:rPr>
                <w:rFonts w:hint="eastAsia"/>
              </w:rPr>
              <w:t>学历状态</w:t>
            </w:r>
          </w:p>
        </w:tc>
      </w:tr>
    </w:tbl>
    <w:p>
      <w:pPr>
        <w:pStyle w:val="12"/>
        <w:tabs>
          <w:tab w:val="left" w:pos="435"/>
          <w:tab w:val="clear" w:pos="916"/>
        </w:tabs>
        <w:spacing w:after="150" w:line="360" w:lineRule="atLeast"/>
        <w:ind w:firstLine="422" w:firstLineChars="200"/>
        <w:jc w:val="center"/>
        <w:rPr>
          <w:rFonts w:hint="default" w:ascii="Times New Roman" w:hAnsi="Times New Roman"/>
          <w:b/>
          <w:szCs w:val="21"/>
        </w:rPr>
      </w:pPr>
      <w:r>
        <w:rPr>
          <w:rFonts w:hint="default" w:ascii="Times New Roman" w:hAnsi="Times New Roman" w:eastAsiaTheme="minorEastAsia"/>
          <w:b/>
          <w:kern w:val="2"/>
          <w:sz w:val="21"/>
          <w:szCs w:val="21"/>
        </w:rPr>
        <w:t>表 3-</w:t>
      </w:r>
      <w:r>
        <w:rPr>
          <w:rFonts w:ascii="Times New Roman" w:hAnsi="Times New Roman" w:eastAsiaTheme="minorEastAsia"/>
          <w:b/>
          <w:kern w:val="2"/>
          <w:sz w:val="21"/>
          <w:szCs w:val="21"/>
        </w:rPr>
        <w:t>6</w:t>
      </w:r>
      <w:r>
        <w:rPr>
          <w:rFonts w:ascii="Times New Roman" w:hAnsi="Times New Roman"/>
          <w:b/>
          <w:szCs w:val="21"/>
        </w:rPr>
        <w:t>职称</w:t>
      </w:r>
      <w:r>
        <w:rPr>
          <w:rFonts w:hint="default" w:ascii="Times New Roman" w:hAnsi="Times New Roman" w:eastAsiaTheme="minorEastAsia"/>
          <w:b/>
          <w:kern w:val="2"/>
          <w:sz w:val="21"/>
          <w:szCs w:val="21"/>
        </w:rPr>
        <w:t>数据项表</w:t>
      </w:r>
    </w:p>
    <w:tbl>
      <w:tblPr>
        <w:tblStyle w:val="21"/>
        <w:tblW w:w="73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53"/>
        <w:gridCol w:w="2452"/>
        <w:gridCol w:w="2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jc w:val="center"/>
        </w:trPr>
        <w:tc>
          <w:tcPr>
            <w:tcW w:w="2453" w:type="dxa"/>
          </w:tcPr>
          <w:p>
            <w:r>
              <w:rPr>
                <w:rFonts w:hint="eastAsia"/>
              </w:rPr>
              <w:t>字段名称</w:t>
            </w:r>
          </w:p>
        </w:tc>
        <w:tc>
          <w:tcPr>
            <w:tcW w:w="2452" w:type="dxa"/>
          </w:tcPr>
          <w:p>
            <w:r>
              <w:rPr>
                <w:rFonts w:hint="eastAsia"/>
              </w:rPr>
              <w:t>类型</w:t>
            </w:r>
          </w:p>
        </w:tc>
        <w:tc>
          <w:tcPr>
            <w:tcW w:w="2455" w:type="dxa"/>
          </w:tcPr>
          <w:p>
            <w:r>
              <w:rPr>
                <w:rFonts w:hint="eastAsia"/>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jc w:val="center"/>
        </w:trPr>
        <w:tc>
          <w:tcPr>
            <w:tcW w:w="2453" w:type="dxa"/>
          </w:tcPr>
          <w:p>
            <w:r>
              <w:rPr>
                <w:rFonts w:hint="eastAsia"/>
              </w:rPr>
              <w:t>id</w:t>
            </w:r>
          </w:p>
        </w:tc>
        <w:tc>
          <w:tcPr>
            <w:tcW w:w="2452" w:type="dxa"/>
          </w:tcPr>
          <w:p>
            <w:r>
              <w:rPr>
                <w:rFonts w:hint="eastAsia"/>
              </w:rPr>
              <w:t>int(11)</w:t>
            </w:r>
          </w:p>
        </w:tc>
        <w:tc>
          <w:tcPr>
            <w:tcW w:w="2455" w:type="dxa"/>
          </w:tcPr>
          <w:p>
            <w:r>
              <w:rPr>
                <w:rFonts w:hint="eastAsia"/>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jc w:val="center"/>
        </w:trPr>
        <w:tc>
          <w:tcPr>
            <w:tcW w:w="2453" w:type="dxa"/>
          </w:tcPr>
          <w:p>
            <w:r>
              <w:rPr>
                <w:rFonts w:hint="eastAsia"/>
              </w:rPr>
              <w:t>name</w:t>
            </w:r>
          </w:p>
        </w:tc>
        <w:tc>
          <w:tcPr>
            <w:tcW w:w="2452" w:type="dxa"/>
          </w:tcPr>
          <w:p>
            <w:r>
              <w:rPr>
                <w:rFonts w:hint="eastAsia"/>
              </w:rPr>
              <w:t>varchar(50)</w:t>
            </w:r>
          </w:p>
        </w:tc>
        <w:tc>
          <w:tcPr>
            <w:tcW w:w="2455" w:type="dxa"/>
          </w:tcPr>
          <w:p>
            <w:r>
              <w:rPr>
                <w:rFonts w:hint="eastAsia"/>
              </w:rPr>
              <w:t>职称名称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2453" w:type="dxa"/>
          </w:tcPr>
          <w:p>
            <w:r>
              <w:rPr>
                <w:rFonts w:hint="eastAsia"/>
              </w:rPr>
              <w:t>creatTime</w:t>
            </w:r>
          </w:p>
        </w:tc>
        <w:tc>
          <w:tcPr>
            <w:tcW w:w="2452" w:type="dxa"/>
          </w:tcPr>
          <w:p>
            <w:r>
              <w:rPr>
                <w:rFonts w:hint="eastAsia"/>
              </w:rPr>
              <w:t>date</w:t>
            </w:r>
          </w:p>
        </w:tc>
        <w:tc>
          <w:tcPr>
            <w:tcW w:w="2455" w:type="dxa"/>
          </w:tcPr>
          <w:p>
            <w:r>
              <w:rPr>
                <w:rFonts w:hint="eastAsia"/>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jc w:val="center"/>
        </w:trPr>
        <w:tc>
          <w:tcPr>
            <w:tcW w:w="2453" w:type="dxa"/>
          </w:tcPr>
          <w:p>
            <w:r>
              <w:rPr>
                <w:rFonts w:hint="eastAsia"/>
              </w:rPr>
              <w:t>updateTime</w:t>
            </w:r>
          </w:p>
        </w:tc>
        <w:tc>
          <w:tcPr>
            <w:tcW w:w="2452" w:type="dxa"/>
          </w:tcPr>
          <w:p>
            <w:r>
              <w:rPr>
                <w:rFonts w:hint="eastAsia"/>
              </w:rPr>
              <w:t>date</w:t>
            </w:r>
          </w:p>
        </w:tc>
        <w:tc>
          <w:tcPr>
            <w:tcW w:w="2455" w:type="dxa"/>
          </w:tcPr>
          <w:p>
            <w:r>
              <w:rPr>
                <w:rFonts w:hint="eastAsia"/>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jc w:val="center"/>
        </w:trPr>
        <w:tc>
          <w:tcPr>
            <w:tcW w:w="2453" w:type="dxa"/>
          </w:tcPr>
          <w:p>
            <w:r>
              <w:rPr>
                <w:rFonts w:hint="eastAsia"/>
              </w:rPr>
              <w:t>state</w:t>
            </w:r>
          </w:p>
        </w:tc>
        <w:tc>
          <w:tcPr>
            <w:tcW w:w="2452" w:type="dxa"/>
          </w:tcPr>
          <w:p>
            <w:r>
              <w:rPr>
                <w:rFonts w:hint="eastAsia"/>
              </w:rPr>
              <w:t>varchar(5)</w:t>
            </w:r>
          </w:p>
        </w:tc>
        <w:tc>
          <w:tcPr>
            <w:tcW w:w="2455" w:type="dxa"/>
          </w:tcPr>
          <w:p>
            <w:r>
              <w:rPr>
                <w:rFonts w:hint="eastAsia"/>
              </w:rPr>
              <w:t>学历状态</w:t>
            </w:r>
          </w:p>
        </w:tc>
      </w:tr>
    </w:tbl>
    <w:p>
      <w:pPr>
        <w:pStyle w:val="12"/>
        <w:tabs>
          <w:tab w:val="left" w:pos="435"/>
          <w:tab w:val="clear" w:pos="916"/>
        </w:tabs>
        <w:spacing w:after="150" w:line="360" w:lineRule="atLeast"/>
        <w:ind w:firstLine="422" w:firstLineChars="200"/>
        <w:jc w:val="center"/>
        <w:rPr>
          <w:rFonts w:hint="default" w:ascii="Times New Roman" w:hAnsi="Times New Roman"/>
          <w:b/>
          <w:szCs w:val="21"/>
        </w:rPr>
      </w:pPr>
      <w:r>
        <w:rPr>
          <w:rFonts w:hint="default" w:ascii="Times New Roman" w:hAnsi="Times New Roman" w:eastAsiaTheme="minorEastAsia"/>
          <w:b/>
          <w:kern w:val="2"/>
          <w:sz w:val="21"/>
          <w:szCs w:val="21"/>
        </w:rPr>
        <w:t>表 3-</w:t>
      </w:r>
      <w:r>
        <w:rPr>
          <w:rFonts w:ascii="Times New Roman" w:hAnsi="Times New Roman" w:eastAsiaTheme="minorEastAsia"/>
          <w:b/>
          <w:kern w:val="2"/>
          <w:sz w:val="21"/>
          <w:szCs w:val="21"/>
        </w:rPr>
        <w:t>7</w:t>
      </w:r>
      <w:r>
        <w:rPr>
          <w:rFonts w:ascii="Times New Roman" w:hAnsi="Times New Roman"/>
          <w:b/>
          <w:szCs w:val="21"/>
        </w:rPr>
        <w:t>学历</w:t>
      </w:r>
      <w:r>
        <w:rPr>
          <w:rFonts w:hint="default" w:ascii="Times New Roman" w:hAnsi="Times New Roman" w:eastAsiaTheme="minorEastAsia"/>
          <w:b/>
          <w:kern w:val="2"/>
          <w:sz w:val="21"/>
          <w:szCs w:val="21"/>
        </w:rPr>
        <w:t>数据项表</w:t>
      </w:r>
    </w:p>
    <w:tbl>
      <w:tblPr>
        <w:tblStyle w:val="21"/>
        <w:tblW w:w="74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80"/>
        <w:gridCol w:w="2479"/>
        <w:gridCol w:w="24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2" w:hRule="atLeast"/>
          <w:jc w:val="center"/>
        </w:trPr>
        <w:tc>
          <w:tcPr>
            <w:tcW w:w="2480" w:type="dxa"/>
          </w:tcPr>
          <w:p>
            <w:r>
              <w:rPr>
                <w:rFonts w:hint="eastAsia"/>
              </w:rPr>
              <w:t>字段名称</w:t>
            </w:r>
          </w:p>
        </w:tc>
        <w:tc>
          <w:tcPr>
            <w:tcW w:w="2479" w:type="dxa"/>
          </w:tcPr>
          <w:p>
            <w:r>
              <w:rPr>
                <w:rFonts w:hint="eastAsia"/>
              </w:rPr>
              <w:t>类型</w:t>
            </w:r>
          </w:p>
        </w:tc>
        <w:tc>
          <w:tcPr>
            <w:tcW w:w="2481" w:type="dxa"/>
          </w:tcPr>
          <w:p>
            <w:r>
              <w:rPr>
                <w:rFonts w:hint="eastAsia"/>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jc w:val="center"/>
        </w:trPr>
        <w:tc>
          <w:tcPr>
            <w:tcW w:w="2480" w:type="dxa"/>
          </w:tcPr>
          <w:p>
            <w:r>
              <w:rPr>
                <w:rFonts w:hint="eastAsia"/>
              </w:rPr>
              <w:t>id</w:t>
            </w:r>
          </w:p>
        </w:tc>
        <w:tc>
          <w:tcPr>
            <w:tcW w:w="2479" w:type="dxa"/>
          </w:tcPr>
          <w:p>
            <w:r>
              <w:rPr>
                <w:rFonts w:hint="eastAsia"/>
              </w:rPr>
              <w:t>int(11)</w:t>
            </w:r>
          </w:p>
        </w:tc>
        <w:tc>
          <w:tcPr>
            <w:tcW w:w="2481" w:type="dxa"/>
          </w:tcPr>
          <w:p>
            <w:r>
              <w:rPr>
                <w:rFonts w:hint="eastAsia"/>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5" w:hRule="atLeast"/>
          <w:jc w:val="center"/>
        </w:trPr>
        <w:tc>
          <w:tcPr>
            <w:tcW w:w="2480" w:type="dxa"/>
          </w:tcPr>
          <w:p>
            <w:r>
              <w:rPr>
                <w:rFonts w:hint="eastAsia"/>
              </w:rPr>
              <w:t>name</w:t>
            </w:r>
          </w:p>
        </w:tc>
        <w:tc>
          <w:tcPr>
            <w:tcW w:w="2479" w:type="dxa"/>
          </w:tcPr>
          <w:p>
            <w:r>
              <w:rPr>
                <w:rFonts w:hint="eastAsia"/>
              </w:rPr>
              <w:t>varchar(50)</w:t>
            </w:r>
          </w:p>
        </w:tc>
        <w:tc>
          <w:tcPr>
            <w:tcW w:w="2481" w:type="dxa"/>
          </w:tcPr>
          <w:p>
            <w:r>
              <w:rPr>
                <w:rFonts w:hint="eastAsia"/>
              </w:rPr>
              <w:t>学历名称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0" w:hRule="atLeast"/>
          <w:jc w:val="center"/>
        </w:trPr>
        <w:tc>
          <w:tcPr>
            <w:tcW w:w="2480" w:type="dxa"/>
          </w:tcPr>
          <w:p>
            <w:r>
              <w:rPr>
                <w:rFonts w:hint="eastAsia"/>
              </w:rPr>
              <w:t>creatTime</w:t>
            </w:r>
          </w:p>
        </w:tc>
        <w:tc>
          <w:tcPr>
            <w:tcW w:w="2479" w:type="dxa"/>
          </w:tcPr>
          <w:p>
            <w:r>
              <w:rPr>
                <w:rFonts w:hint="eastAsia"/>
              </w:rPr>
              <w:t>date</w:t>
            </w:r>
          </w:p>
        </w:tc>
        <w:tc>
          <w:tcPr>
            <w:tcW w:w="2481" w:type="dxa"/>
          </w:tcPr>
          <w:p>
            <w:r>
              <w:rPr>
                <w:rFonts w:hint="eastAsia"/>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0" w:hRule="atLeast"/>
          <w:jc w:val="center"/>
        </w:trPr>
        <w:tc>
          <w:tcPr>
            <w:tcW w:w="2480" w:type="dxa"/>
          </w:tcPr>
          <w:p>
            <w:r>
              <w:rPr>
                <w:rFonts w:hint="eastAsia"/>
              </w:rPr>
              <w:t>updateTime</w:t>
            </w:r>
          </w:p>
        </w:tc>
        <w:tc>
          <w:tcPr>
            <w:tcW w:w="2479" w:type="dxa"/>
          </w:tcPr>
          <w:p>
            <w:r>
              <w:rPr>
                <w:rFonts w:hint="eastAsia"/>
              </w:rPr>
              <w:t>date</w:t>
            </w:r>
          </w:p>
        </w:tc>
        <w:tc>
          <w:tcPr>
            <w:tcW w:w="2481" w:type="dxa"/>
          </w:tcPr>
          <w:p>
            <w:r>
              <w:rPr>
                <w:rFonts w:hint="eastAsia"/>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3" w:hRule="atLeast"/>
          <w:jc w:val="center"/>
        </w:trPr>
        <w:tc>
          <w:tcPr>
            <w:tcW w:w="2480" w:type="dxa"/>
          </w:tcPr>
          <w:p>
            <w:r>
              <w:rPr>
                <w:rFonts w:hint="eastAsia"/>
              </w:rPr>
              <w:t>state</w:t>
            </w:r>
          </w:p>
        </w:tc>
        <w:tc>
          <w:tcPr>
            <w:tcW w:w="2479" w:type="dxa"/>
          </w:tcPr>
          <w:p>
            <w:r>
              <w:rPr>
                <w:rFonts w:hint="eastAsia"/>
              </w:rPr>
              <w:t>varchar(5)</w:t>
            </w:r>
          </w:p>
        </w:tc>
        <w:tc>
          <w:tcPr>
            <w:tcW w:w="2481" w:type="dxa"/>
          </w:tcPr>
          <w:p>
            <w:r>
              <w:rPr>
                <w:rFonts w:hint="eastAsia"/>
              </w:rPr>
              <w:t>学历状态</w:t>
            </w:r>
          </w:p>
        </w:tc>
      </w:tr>
    </w:tbl>
    <w:p>
      <w:pPr>
        <w:pStyle w:val="12"/>
        <w:tabs>
          <w:tab w:val="left" w:pos="435"/>
          <w:tab w:val="clear" w:pos="916"/>
        </w:tabs>
        <w:spacing w:after="150" w:line="360" w:lineRule="atLeast"/>
        <w:ind w:firstLine="422" w:firstLineChars="200"/>
        <w:jc w:val="center"/>
        <w:rPr>
          <w:rFonts w:hint="default" w:ascii="Times New Roman" w:hAnsi="Times New Roman" w:eastAsiaTheme="minorEastAsia"/>
          <w:b/>
          <w:kern w:val="2"/>
          <w:sz w:val="21"/>
          <w:szCs w:val="21"/>
        </w:rPr>
      </w:pPr>
    </w:p>
    <w:p>
      <w:pPr>
        <w:pStyle w:val="12"/>
        <w:tabs>
          <w:tab w:val="left" w:pos="435"/>
          <w:tab w:val="clear" w:pos="916"/>
        </w:tabs>
        <w:spacing w:after="150" w:line="360" w:lineRule="atLeast"/>
        <w:ind w:firstLine="422" w:firstLineChars="200"/>
        <w:jc w:val="center"/>
        <w:rPr>
          <w:rFonts w:hint="default" w:ascii="Times New Roman" w:hAnsi="Times New Roman" w:eastAsiaTheme="minorEastAsia"/>
          <w:b/>
          <w:kern w:val="2"/>
          <w:sz w:val="21"/>
          <w:szCs w:val="21"/>
        </w:rPr>
      </w:pPr>
    </w:p>
    <w:p>
      <w:pPr>
        <w:pStyle w:val="12"/>
        <w:tabs>
          <w:tab w:val="left" w:pos="435"/>
          <w:tab w:val="clear" w:pos="916"/>
        </w:tabs>
        <w:spacing w:after="150" w:line="360" w:lineRule="atLeast"/>
        <w:ind w:firstLine="422" w:firstLineChars="200"/>
        <w:jc w:val="center"/>
        <w:rPr>
          <w:rFonts w:hint="default" w:ascii="Times New Roman" w:hAnsi="Times New Roman"/>
          <w:b/>
          <w:szCs w:val="21"/>
        </w:rPr>
      </w:pPr>
      <w:r>
        <w:rPr>
          <w:rFonts w:hint="default" w:ascii="Times New Roman" w:hAnsi="Times New Roman" w:eastAsiaTheme="minorEastAsia"/>
          <w:b/>
          <w:kern w:val="2"/>
          <w:sz w:val="21"/>
          <w:szCs w:val="21"/>
        </w:rPr>
        <w:t>表 3-</w:t>
      </w:r>
      <w:r>
        <w:rPr>
          <w:rFonts w:ascii="Times New Roman" w:hAnsi="Times New Roman" w:eastAsiaTheme="minorEastAsia"/>
          <w:b/>
          <w:kern w:val="2"/>
          <w:sz w:val="21"/>
          <w:szCs w:val="21"/>
        </w:rPr>
        <w:t>8</w:t>
      </w:r>
      <w:r>
        <w:rPr>
          <w:rFonts w:ascii="Times New Roman" w:hAnsi="Times New Roman"/>
          <w:b/>
          <w:szCs w:val="21"/>
        </w:rPr>
        <w:t>开发语言</w:t>
      </w:r>
      <w:r>
        <w:rPr>
          <w:rFonts w:hint="default" w:ascii="Times New Roman" w:hAnsi="Times New Roman" w:eastAsiaTheme="minorEastAsia"/>
          <w:b/>
          <w:kern w:val="2"/>
          <w:sz w:val="21"/>
          <w:szCs w:val="21"/>
        </w:rPr>
        <w:t>数据项表</w:t>
      </w:r>
    </w:p>
    <w:tbl>
      <w:tblPr>
        <w:tblStyle w:val="21"/>
        <w:tblW w:w="75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0"/>
        <w:gridCol w:w="2519"/>
        <w:gridCol w:w="2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520" w:type="dxa"/>
          </w:tcPr>
          <w:p>
            <w:r>
              <w:rPr>
                <w:rFonts w:hint="eastAsia"/>
              </w:rPr>
              <w:t>字段名称</w:t>
            </w:r>
          </w:p>
        </w:tc>
        <w:tc>
          <w:tcPr>
            <w:tcW w:w="2519" w:type="dxa"/>
          </w:tcPr>
          <w:p>
            <w:r>
              <w:rPr>
                <w:rFonts w:hint="eastAsia"/>
              </w:rPr>
              <w:t>类型</w:t>
            </w:r>
          </w:p>
        </w:tc>
        <w:tc>
          <w:tcPr>
            <w:tcW w:w="2521" w:type="dxa"/>
          </w:tcPr>
          <w:p>
            <w:r>
              <w:rPr>
                <w:rFonts w:hint="eastAsia"/>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1" w:hRule="atLeast"/>
          <w:jc w:val="center"/>
        </w:trPr>
        <w:tc>
          <w:tcPr>
            <w:tcW w:w="2520" w:type="dxa"/>
          </w:tcPr>
          <w:p>
            <w:r>
              <w:rPr>
                <w:rFonts w:hint="eastAsia"/>
              </w:rPr>
              <w:t>id</w:t>
            </w:r>
          </w:p>
        </w:tc>
        <w:tc>
          <w:tcPr>
            <w:tcW w:w="2519" w:type="dxa"/>
          </w:tcPr>
          <w:p>
            <w:r>
              <w:rPr>
                <w:rFonts w:hint="eastAsia"/>
              </w:rPr>
              <w:t>int(11)</w:t>
            </w:r>
          </w:p>
        </w:tc>
        <w:tc>
          <w:tcPr>
            <w:tcW w:w="2521" w:type="dxa"/>
          </w:tcPr>
          <w:p>
            <w:r>
              <w:rPr>
                <w:rFonts w:hint="eastAsia"/>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1" w:hRule="atLeast"/>
          <w:jc w:val="center"/>
        </w:trPr>
        <w:tc>
          <w:tcPr>
            <w:tcW w:w="2520" w:type="dxa"/>
          </w:tcPr>
          <w:p>
            <w:r>
              <w:rPr>
                <w:rFonts w:hint="eastAsia"/>
              </w:rPr>
              <w:t>name</w:t>
            </w:r>
          </w:p>
        </w:tc>
        <w:tc>
          <w:tcPr>
            <w:tcW w:w="2519" w:type="dxa"/>
          </w:tcPr>
          <w:p>
            <w:r>
              <w:rPr>
                <w:rFonts w:hint="eastAsia"/>
              </w:rPr>
              <w:t>varchar(50)</w:t>
            </w:r>
          </w:p>
        </w:tc>
        <w:tc>
          <w:tcPr>
            <w:tcW w:w="2521" w:type="dxa"/>
          </w:tcPr>
          <w:p>
            <w:r>
              <w:rPr>
                <w:rFonts w:hint="eastAsia"/>
              </w:rPr>
              <w:t>语言名称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2520" w:type="dxa"/>
          </w:tcPr>
          <w:p>
            <w:r>
              <w:rPr>
                <w:rFonts w:hint="eastAsia"/>
              </w:rPr>
              <w:t>creatTime</w:t>
            </w:r>
          </w:p>
        </w:tc>
        <w:tc>
          <w:tcPr>
            <w:tcW w:w="2519" w:type="dxa"/>
          </w:tcPr>
          <w:p>
            <w:r>
              <w:rPr>
                <w:rFonts w:hint="eastAsia"/>
              </w:rPr>
              <w:t>date</w:t>
            </w:r>
          </w:p>
        </w:tc>
        <w:tc>
          <w:tcPr>
            <w:tcW w:w="2521" w:type="dxa"/>
          </w:tcPr>
          <w:p>
            <w:r>
              <w:rPr>
                <w:rFonts w:hint="eastAsia"/>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2520" w:type="dxa"/>
          </w:tcPr>
          <w:p>
            <w:r>
              <w:rPr>
                <w:rFonts w:hint="eastAsia"/>
              </w:rPr>
              <w:t>updateTime</w:t>
            </w:r>
          </w:p>
        </w:tc>
        <w:tc>
          <w:tcPr>
            <w:tcW w:w="2519" w:type="dxa"/>
          </w:tcPr>
          <w:p>
            <w:r>
              <w:rPr>
                <w:rFonts w:hint="eastAsia"/>
              </w:rPr>
              <w:t>date</w:t>
            </w:r>
          </w:p>
        </w:tc>
        <w:tc>
          <w:tcPr>
            <w:tcW w:w="2521" w:type="dxa"/>
          </w:tcPr>
          <w:p>
            <w:r>
              <w:rPr>
                <w:rFonts w:hint="eastAsia"/>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1" w:hRule="atLeast"/>
          <w:jc w:val="center"/>
        </w:trPr>
        <w:tc>
          <w:tcPr>
            <w:tcW w:w="2520" w:type="dxa"/>
          </w:tcPr>
          <w:p>
            <w:r>
              <w:rPr>
                <w:rFonts w:hint="eastAsia"/>
              </w:rPr>
              <w:t>state</w:t>
            </w:r>
          </w:p>
        </w:tc>
        <w:tc>
          <w:tcPr>
            <w:tcW w:w="2519" w:type="dxa"/>
          </w:tcPr>
          <w:p>
            <w:r>
              <w:rPr>
                <w:rFonts w:hint="eastAsia"/>
              </w:rPr>
              <w:t>varchar(5)</w:t>
            </w:r>
          </w:p>
        </w:tc>
        <w:tc>
          <w:tcPr>
            <w:tcW w:w="2521" w:type="dxa"/>
          </w:tcPr>
          <w:p>
            <w:r>
              <w:rPr>
                <w:rFonts w:hint="eastAsia"/>
              </w:rPr>
              <w:t>学历状态</w:t>
            </w:r>
          </w:p>
        </w:tc>
      </w:tr>
    </w:tbl>
    <w:p>
      <w:pPr>
        <w:pStyle w:val="12"/>
        <w:tabs>
          <w:tab w:val="left" w:pos="435"/>
          <w:tab w:val="clear" w:pos="916"/>
        </w:tabs>
        <w:spacing w:after="150" w:line="360" w:lineRule="atLeast"/>
        <w:ind w:firstLine="422" w:firstLineChars="200"/>
        <w:jc w:val="center"/>
        <w:rPr>
          <w:rFonts w:hint="default" w:ascii="Times New Roman" w:hAnsi="Times New Roman"/>
          <w:b/>
          <w:szCs w:val="21"/>
        </w:rPr>
      </w:pPr>
      <w:r>
        <w:rPr>
          <w:rFonts w:hint="default" w:ascii="Times New Roman" w:hAnsi="Times New Roman" w:eastAsiaTheme="minorEastAsia"/>
          <w:b/>
          <w:kern w:val="2"/>
          <w:sz w:val="21"/>
          <w:szCs w:val="21"/>
        </w:rPr>
        <w:t>表 3-</w:t>
      </w:r>
      <w:r>
        <w:rPr>
          <w:rFonts w:ascii="Times New Roman" w:hAnsi="Times New Roman" w:eastAsiaTheme="minorEastAsia"/>
          <w:b/>
          <w:kern w:val="2"/>
          <w:sz w:val="21"/>
          <w:szCs w:val="21"/>
        </w:rPr>
        <w:t>9</w:t>
      </w:r>
      <w:r>
        <w:rPr>
          <w:rFonts w:ascii="Times New Roman" w:hAnsi="Times New Roman"/>
          <w:b/>
          <w:szCs w:val="21"/>
        </w:rPr>
        <w:t>开发平台</w:t>
      </w:r>
      <w:r>
        <w:rPr>
          <w:rFonts w:hint="default" w:ascii="Times New Roman" w:hAnsi="Times New Roman" w:eastAsiaTheme="minorEastAsia"/>
          <w:b/>
          <w:kern w:val="2"/>
          <w:sz w:val="21"/>
          <w:szCs w:val="21"/>
        </w:rPr>
        <w:t>数据项表</w:t>
      </w:r>
    </w:p>
    <w:tbl>
      <w:tblPr>
        <w:tblStyle w:val="21"/>
        <w:tblW w:w="77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66"/>
        <w:gridCol w:w="2566"/>
        <w:gridCol w:w="2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2566" w:type="dxa"/>
          </w:tcPr>
          <w:p>
            <w:r>
              <w:rPr>
                <w:rFonts w:hint="eastAsia"/>
              </w:rPr>
              <w:t>字段名称</w:t>
            </w:r>
          </w:p>
        </w:tc>
        <w:tc>
          <w:tcPr>
            <w:tcW w:w="2566" w:type="dxa"/>
          </w:tcPr>
          <w:p>
            <w:r>
              <w:rPr>
                <w:rFonts w:hint="eastAsia"/>
              </w:rPr>
              <w:t>类型</w:t>
            </w:r>
          </w:p>
        </w:tc>
        <w:tc>
          <w:tcPr>
            <w:tcW w:w="2568" w:type="dxa"/>
          </w:tcPr>
          <w:p>
            <w:r>
              <w:rPr>
                <w:rFonts w:hint="eastAsia"/>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3" w:hRule="atLeast"/>
          <w:jc w:val="center"/>
        </w:trPr>
        <w:tc>
          <w:tcPr>
            <w:tcW w:w="2566" w:type="dxa"/>
          </w:tcPr>
          <w:p>
            <w:r>
              <w:rPr>
                <w:rFonts w:hint="eastAsia"/>
              </w:rPr>
              <w:t>id</w:t>
            </w:r>
          </w:p>
        </w:tc>
        <w:tc>
          <w:tcPr>
            <w:tcW w:w="2566" w:type="dxa"/>
          </w:tcPr>
          <w:p>
            <w:r>
              <w:rPr>
                <w:rFonts w:hint="eastAsia"/>
              </w:rPr>
              <w:t>int(11)</w:t>
            </w:r>
          </w:p>
        </w:tc>
        <w:tc>
          <w:tcPr>
            <w:tcW w:w="2568" w:type="dxa"/>
          </w:tcPr>
          <w:p>
            <w:r>
              <w:rPr>
                <w:rFonts w:hint="eastAsia"/>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6" w:hRule="atLeast"/>
          <w:jc w:val="center"/>
        </w:trPr>
        <w:tc>
          <w:tcPr>
            <w:tcW w:w="2566" w:type="dxa"/>
          </w:tcPr>
          <w:p>
            <w:r>
              <w:rPr>
                <w:rFonts w:hint="eastAsia"/>
              </w:rPr>
              <w:t>name</w:t>
            </w:r>
          </w:p>
        </w:tc>
        <w:tc>
          <w:tcPr>
            <w:tcW w:w="2566" w:type="dxa"/>
          </w:tcPr>
          <w:p>
            <w:r>
              <w:rPr>
                <w:rFonts w:hint="eastAsia"/>
              </w:rPr>
              <w:t>varchar(50)</w:t>
            </w:r>
          </w:p>
        </w:tc>
        <w:tc>
          <w:tcPr>
            <w:tcW w:w="2568" w:type="dxa"/>
          </w:tcPr>
          <w:p>
            <w:r>
              <w:rPr>
                <w:rFonts w:hint="eastAsia"/>
              </w:rPr>
              <w:t>平台名称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2566" w:type="dxa"/>
          </w:tcPr>
          <w:p>
            <w:r>
              <w:rPr>
                <w:rFonts w:hint="eastAsia"/>
              </w:rPr>
              <w:t>creatTime</w:t>
            </w:r>
          </w:p>
        </w:tc>
        <w:tc>
          <w:tcPr>
            <w:tcW w:w="2566" w:type="dxa"/>
          </w:tcPr>
          <w:p>
            <w:r>
              <w:rPr>
                <w:rFonts w:hint="eastAsia"/>
              </w:rPr>
              <w:t>date</w:t>
            </w:r>
          </w:p>
        </w:tc>
        <w:tc>
          <w:tcPr>
            <w:tcW w:w="2568" w:type="dxa"/>
          </w:tcPr>
          <w:p>
            <w:r>
              <w:rPr>
                <w:rFonts w:hint="eastAsia"/>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2566" w:type="dxa"/>
          </w:tcPr>
          <w:p>
            <w:r>
              <w:rPr>
                <w:rFonts w:hint="eastAsia"/>
              </w:rPr>
              <w:t>updateTime</w:t>
            </w:r>
          </w:p>
        </w:tc>
        <w:tc>
          <w:tcPr>
            <w:tcW w:w="2566" w:type="dxa"/>
          </w:tcPr>
          <w:p>
            <w:r>
              <w:rPr>
                <w:rFonts w:hint="eastAsia"/>
              </w:rPr>
              <w:t>date</w:t>
            </w:r>
          </w:p>
        </w:tc>
        <w:tc>
          <w:tcPr>
            <w:tcW w:w="2568" w:type="dxa"/>
          </w:tcPr>
          <w:p>
            <w:r>
              <w:rPr>
                <w:rFonts w:hint="eastAsia"/>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9" w:hRule="atLeast"/>
          <w:jc w:val="center"/>
        </w:trPr>
        <w:tc>
          <w:tcPr>
            <w:tcW w:w="2566" w:type="dxa"/>
          </w:tcPr>
          <w:p>
            <w:r>
              <w:rPr>
                <w:rFonts w:hint="eastAsia"/>
              </w:rPr>
              <w:t>state</w:t>
            </w:r>
          </w:p>
        </w:tc>
        <w:tc>
          <w:tcPr>
            <w:tcW w:w="2566" w:type="dxa"/>
          </w:tcPr>
          <w:p>
            <w:r>
              <w:rPr>
                <w:rFonts w:hint="eastAsia"/>
              </w:rPr>
              <w:t>varchar(5)</w:t>
            </w:r>
          </w:p>
        </w:tc>
        <w:tc>
          <w:tcPr>
            <w:tcW w:w="2568" w:type="dxa"/>
          </w:tcPr>
          <w:p>
            <w:r>
              <w:rPr>
                <w:rFonts w:hint="eastAsia"/>
              </w:rPr>
              <w:t>学历状态</w:t>
            </w:r>
          </w:p>
        </w:tc>
      </w:tr>
      <w:bookmarkEnd w:id="89"/>
      <w:bookmarkEnd w:id="90"/>
      <w:bookmarkEnd w:id="91"/>
      <w:bookmarkEnd w:id="92"/>
      <w:bookmarkEnd w:id="93"/>
      <w:bookmarkEnd w:id="94"/>
    </w:tbl>
    <w:p>
      <w:pPr>
        <w:pStyle w:val="22"/>
        <w:spacing w:beforeLines="100" w:afterLines="50"/>
        <w:jc w:val="both"/>
        <w:outlineLvl w:val="1"/>
        <w:rPr>
          <w:rFonts w:ascii="Times New Roman" w:hAnsi="Times New Roman"/>
          <w:bCs/>
          <w:sz w:val="24"/>
        </w:rPr>
      </w:pPr>
      <w:bookmarkStart w:id="110" w:name="_Toc22874"/>
      <w:r>
        <w:rPr>
          <w:rFonts w:ascii="Times New Roman" w:hAnsi="Times New Roman"/>
          <w:bCs/>
          <w:sz w:val="24"/>
        </w:rPr>
        <w:t>3.</w:t>
      </w:r>
      <w:r>
        <w:rPr>
          <w:rFonts w:hint="eastAsia" w:ascii="Times New Roman" w:hAnsi="Times New Roman"/>
          <w:bCs/>
          <w:sz w:val="24"/>
        </w:rPr>
        <w:t>3</w:t>
      </w:r>
      <w:r>
        <w:rPr>
          <w:rFonts w:ascii="Times New Roman" w:hAnsi="Times New Roman"/>
          <w:bCs/>
          <w:sz w:val="24"/>
        </w:rPr>
        <w:t>.</w:t>
      </w:r>
      <w:r>
        <w:rPr>
          <w:rFonts w:hint="eastAsia" w:ascii="Times New Roman" w:hAnsi="Times New Roman"/>
          <w:bCs/>
          <w:sz w:val="24"/>
        </w:rPr>
        <w:t>6新闻</w:t>
      </w:r>
      <w:r>
        <w:rPr>
          <w:rFonts w:ascii="Times New Roman" w:hAnsi="Times New Roman"/>
          <w:bCs/>
          <w:sz w:val="24"/>
        </w:rPr>
        <w:t>实体模块</w:t>
      </w:r>
      <w:bookmarkEnd w:id="110"/>
    </w:p>
    <w:p>
      <w:pPr>
        <w:pStyle w:val="22"/>
        <w:spacing w:beforeLines="100" w:afterLines="50"/>
        <w:jc w:val="both"/>
        <w:outlineLvl w:val="1"/>
        <w:rPr>
          <w:rFonts w:asciiTheme="minorEastAsia" w:hAnsiTheme="minorEastAsia" w:eastAsiaTheme="minorEastAsia" w:cstheme="minorEastAsia"/>
          <w:b w:val="0"/>
          <w:sz w:val="21"/>
          <w:szCs w:val="24"/>
        </w:rPr>
      </w:pPr>
      <w:bookmarkStart w:id="111" w:name="_Toc31658"/>
      <w:r>
        <w:rPr>
          <w:rFonts w:hint="eastAsia" w:asciiTheme="minorEastAsia" w:hAnsiTheme="minorEastAsia" w:eastAsiaTheme="minorEastAsia" w:cstheme="minorEastAsia"/>
          <w:b w:val="0"/>
          <w:sz w:val="21"/>
          <w:szCs w:val="24"/>
        </w:rPr>
        <w:t>新闻</w:t>
      </w:r>
      <w:r>
        <w:rPr>
          <w:rFonts w:asciiTheme="minorEastAsia" w:hAnsiTheme="minorEastAsia" w:eastAsiaTheme="minorEastAsia" w:cstheme="minorEastAsia"/>
          <w:b w:val="0"/>
          <w:sz w:val="21"/>
          <w:szCs w:val="24"/>
        </w:rPr>
        <w:t>实体实体的属性主要包括</w:t>
      </w:r>
      <w:r>
        <w:rPr>
          <w:rFonts w:hint="eastAsia" w:asciiTheme="minorEastAsia" w:hAnsiTheme="minorEastAsia" w:eastAsiaTheme="minorEastAsia" w:cstheme="minorEastAsia"/>
          <w:b w:val="0"/>
          <w:sz w:val="21"/>
          <w:szCs w:val="24"/>
        </w:rPr>
        <w:t>新闻编号、新闻简介、新闻标题、新闻logo、新闻详情、创建时间、修改时间、新闻状态</w:t>
      </w:r>
      <w:r>
        <w:rPr>
          <w:rFonts w:asciiTheme="minorEastAsia" w:hAnsiTheme="minorEastAsia" w:eastAsiaTheme="minorEastAsia" w:cstheme="minorEastAsia"/>
          <w:b w:val="0"/>
          <w:sz w:val="21"/>
          <w:szCs w:val="24"/>
        </w:rPr>
        <w:t>。具体如图3-</w:t>
      </w:r>
      <w:r>
        <w:rPr>
          <w:rFonts w:hint="eastAsia" w:asciiTheme="minorEastAsia" w:hAnsiTheme="minorEastAsia" w:eastAsiaTheme="minorEastAsia" w:cstheme="minorEastAsia"/>
          <w:b w:val="0"/>
          <w:sz w:val="21"/>
          <w:szCs w:val="24"/>
        </w:rPr>
        <w:t>18</w:t>
      </w:r>
      <w:r>
        <w:rPr>
          <w:rFonts w:asciiTheme="minorEastAsia" w:hAnsiTheme="minorEastAsia" w:eastAsiaTheme="minorEastAsia" w:cstheme="minorEastAsia"/>
          <w:b w:val="0"/>
          <w:sz w:val="21"/>
          <w:szCs w:val="24"/>
        </w:rPr>
        <w:t>所示。</w:t>
      </w:r>
      <w:bookmarkEnd w:id="111"/>
    </w:p>
    <w:p>
      <w:pPr>
        <w:widowControl/>
        <w:jc w:val="center"/>
      </w:pPr>
      <w:r>
        <w:rPr>
          <w:rFonts w:ascii="宋体" w:hAnsi="宋体" w:eastAsia="宋体" w:cs="宋体"/>
          <w:kern w:val="0"/>
          <w:sz w:val="24"/>
        </w:rPr>
        <w:fldChar w:fldCharType="begin"/>
      </w:r>
      <w:r>
        <w:rPr>
          <w:rFonts w:ascii="宋体" w:hAnsi="宋体" w:eastAsia="宋体" w:cs="宋体"/>
          <w:kern w:val="0"/>
          <w:sz w:val="24"/>
        </w:rPr>
        <w:instrText xml:space="preserve">INCLUDEPICTURE \d "C:\\Users\\RBB\\AppData\\Roaming\\Tencent\\Users\\314187985\\QQ\\WinTemp\\RichOle\\AWJPC1C0M6{17}G736HX(13.png"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114300" distR="114300">
            <wp:extent cx="4467225" cy="2459355"/>
            <wp:effectExtent l="0" t="0" r="9525" b="17145"/>
            <wp:docPr id="47"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6" descr="IMG_256"/>
                    <pic:cNvPicPr>
                      <a:picLocks noChangeAspect="1"/>
                    </pic:cNvPicPr>
                  </pic:nvPicPr>
                  <pic:blipFill>
                    <a:blip r:embed="rId34"/>
                    <a:stretch>
                      <a:fillRect/>
                    </a:stretch>
                  </pic:blipFill>
                  <pic:spPr>
                    <a:xfrm>
                      <a:off x="0" y="0"/>
                      <a:ext cx="4467225" cy="2459355"/>
                    </a:xfrm>
                    <a:prstGeom prst="rect">
                      <a:avLst/>
                    </a:prstGeom>
                    <a:noFill/>
                    <a:ln w="9525">
                      <a:noFill/>
                    </a:ln>
                  </pic:spPr>
                </pic:pic>
              </a:graphicData>
            </a:graphic>
          </wp:inline>
        </w:drawing>
      </w:r>
      <w:r>
        <w:rPr>
          <w:rFonts w:ascii="宋体" w:hAnsi="宋体" w:eastAsia="宋体" w:cs="宋体"/>
          <w:kern w:val="0"/>
          <w:sz w:val="24"/>
        </w:rPr>
        <w:fldChar w:fldCharType="end"/>
      </w:r>
    </w:p>
    <w:p>
      <w:pPr>
        <w:widowControl/>
        <w:spacing w:beforeLines="50" w:afterLines="50" w:line="400" w:lineRule="exact"/>
        <w:jc w:val="center"/>
        <w:outlineLvl w:val="2"/>
        <w:rPr>
          <w:rFonts w:ascii="Times New Roman" w:hAnsi="Times New Roman" w:cs="Times New Roman"/>
          <w:b/>
          <w:szCs w:val="21"/>
        </w:rPr>
      </w:pPr>
      <w:bookmarkStart w:id="112" w:name="_Toc23808"/>
      <w:r>
        <w:rPr>
          <w:rFonts w:ascii="Times New Roman" w:hAnsi="Times New Roman" w:cs="Times New Roman"/>
          <w:b/>
          <w:szCs w:val="21"/>
        </w:rPr>
        <w:t>图3-</w:t>
      </w:r>
      <w:r>
        <w:rPr>
          <w:rFonts w:hint="eastAsia" w:ascii="Times New Roman" w:hAnsi="Times New Roman" w:cs="Times New Roman"/>
          <w:b/>
          <w:szCs w:val="21"/>
        </w:rPr>
        <w:t>18新闻</w:t>
      </w:r>
      <w:r>
        <w:rPr>
          <w:rFonts w:ascii="Times New Roman" w:hAnsi="Times New Roman" w:cs="Times New Roman"/>
          <w:b/>
          <w:szCs w:val="21"/>
        </w:rPr>
        <w:t>E-R图</w:t>
      </w:r>
      <w:bookmarkEnd w:id="112"/>
    </w:p>
    <w:p>
      <w:pPr>
        <w:pStyle w:val="12"/>
        <w:tabs>
          <w:tab w:val="left" w:pos="435"/>
          <w:tab w:val="clear" w:pos="916"/>
        </w:tabs>
        <w:spacing w:after="150" w:line="360" w:lineRule="atLeast"/>
        <w:ind w:firstLine="420" w:firstLineChars="200"/>
        <w:rPr>
          <w:rFonts w:hint="default" w:asciiTheme="minorEastAsia" w:hAnsiTheme="minorEastAsia" w:eastAsiaTheme="minorEastAsia" w:cstheme="minorEastAsia"/>
          <w:kern w:val="2"/>
          <w:sz w:val="21"/>
        </w:rPr>
      </w:pPr>
      <w:r>
        <w:rPr>
          <w:rFonts w:hint="default" w:asciiTheme="minorEastAsia" w:hAnsiTheme="minorEastAsia" w:eastAsiaTheme="minorEastAsia" w:cstheme="minorEastAsia"/>
          <w:kern w:val="2"/>
          <w:sz w:val="21"/>
        </w:rPr>
        <w:t>对应实体中的主要属性的数据项如表3-</w:t>
      </w:r>
      <w:r>
        <w:rPr>
          <w:rFonts w:asciiTheme="minorEastAsia" w:hAnsiTheme="minorEastAsia" w:eastAsiaTheme="minorEastAsia" w:cstheme="minorEastAsia"/>
          <w:kern w:val="2"/>
          <w:sz w:val="21"/>
        </w:rPr>
        <w:t>6</w:t>
      </w:r>
      <w:r>
        <w:rPr>
          <w:rFonts w:hint="default" w:asciiTheme="minorEastAsia" w:hAnsiTheme="minorEastAsia" w:eastAsiaTheme="minorEastAsia" w:cstheme="minorEastAsia"/>
          <w:kern w:val="2"/>
          <w:sz w:val="21"/>
        </w:rPr>
        <w:t>所示。</w:t>
      </w:r>
    </w:p>
    <w:p>
      <w:pPr>
        <w:pStyle w:val="12"/>
        <w:tabs>
          <w:tab w:val="left" w:pos="435"/>
          <w:tab w:val="clear" w:pos="916"/>
        </w:tabs>
        <w:spacing w:after="150" w:line="360" w:lineRule="atLeast"/>
        <w:ind w:firstLine="422" w:firstLineChars="200"/>
        <w:jc w:val="center"/>
        <w:rPr>
          <w:rFonts w:hint="default" w:cs="宋体"/>
        </w:rPr>
      </w:pPr>
      <w:r>
        <w:rPr>
          <w:rFonts w:hint="default" w:ascii="Times New Roman" w:hAnsi="Times New Roman" w:eastAsiaTheme="minorEastAsia"/>
          <w:b/>
          <w:kern w:val="2"/>
          <w:sz w:val="21"/>
          <w:szCs w:val="21"/>
        </w:rPr>
        <w:t>表 3-</w:t>
      </w:r>
      <w:r>
        <w:rPr>
          <w:rFonts w:ascii="Times New Roman" w:hAnsi="Times New Roman" w:eastAsiaTheme="minorEastAsia"/>
          <w:b/>
          <w:kern w:val="2"/>
          <w:sz w:val="21"/>
          <w:szCs w:val="21"/>
        </w:rPr>
        <w:t>6</w:t>
      </w:r>
      <w:r>
        <w:rPr>
          <w:rFonts w:ascii="Times New Roman" w:hAnsi="Times New Roman"/>
          <w:b/>
          <w:szCs w:val="21"/>
        </w:rPr>
        <w:t>新闻</w:t>
      </w:r>
      <w:r>
        <w:rPr>
          <w:rFonts w:hint="default" w:ascii="Times New Roman" w:hAnsi="Times New Roman" w:eastAsiaTheme="minorEastAsia"/>
          <w:b/>
          <w:kern w:val="2"/>
          <w:sz w:val="21"/>
          <w:szCs w:val="21"/>
        </w:rPr>
        <w:t>数据项表</w:t>
      </w:r>
    </w:p>
    <w:tbl>
      <w:tblPr>
        <w:tblStyle w:val="21"/>
        <w:tblW w:w="72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99"/>
        <w:gridCol w:w="2400"/>
        <w:gridCol w:w="24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r>
              <w:rPr>
                <w:rFonts w:hint="eastAsia"/>
              </w:rPr>
              <w:t>字段名称</w:t>
            </w:r>
          </w:p>
        </w:tc>
        <w:tc>
          <w:tcPr>
            <w:tcW w:w="2400" w:type="dxa"/>
          </w:tcPr>
          <w:p>
            <w:r>
              <w:rPr>
                <w:rFonts w:hint="eastAsia"/>
              </w:rPr>
              <w:t>类型</w:t>
            </w:r>
          </w:p>
        </w:tc>
        <w:tc>
          <w:tcPr>
            <w:tcW w:w="2401" w:type="dxa"/>
          </w:tcPr>
          <w:p>
            <w:r>
              <w:rPr>
                <w:rFonts w:hint="eastAsia"/>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r>
              <w:rPr>
                <w:rFonts w:hint="eastAsia"/>
              </w:rPr>
              <w:t>id</w:t>
            </w:r>
          </w:p>
        </w:tc>
        <w:tc>
          <w:tcPr>
            <w:tcW w:w="2400" w:type="dxa"/>
          </w:tcPr>
          <w:p>
            <w:r>
              <w:rPr>
                <w:rFonts w:hint="eastAsia"/>
              </w:rPr>
              <w:t>int(11)</w:t>
            </w:r>
          </w:p>
        </w:tc>
        <w:tc>
          <w:tcPr>
            <w:tcW w:w="2401" w:type="dxa"/>
          </w:tcPr>
          <w:p>
            <w:r>
              <w:rPr>
                <w:rFonts w:hint="eastAsia"/>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r>
              <w:rPr>
                <w:rFonts w:hint="eastAsia"/>
              </w:rPr>
              <w:t>newstitle</w:t>
            </w:r>
          </w:p>
        </w:tc>
        <w:tc>
          <w:tcPr>
            <w:tcW w:w="2400" w:type="dxa"/>
          </w:tcPr>
          <w:p>
            <w:r>
              <w:rPr>
                <w:rFonts w:hint="eastAsia"/>
              </w:rPr>
              <w:t>varchar(200)</w:t>
            </w:r>
          </w:p>
        </w:tc>
        <w:tc>
          <w:tcPr>
            <w:tcW w:w="2401" w:type="dxa"/>
          </w:tcPr>
          <w:p>
            <w:r>
              <w:rPr>
                <w:rFonts w:hint="eastAsia"/>
              </w:rPr>
              <w:t>新闻标题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r>
              <w:rPr>
                <w:rFonts w:hint="eastAsia"/>
              </w:rPr>
              <w:t>newsexplain</w:t>
            </w:r>
          </w:p>
        </w:tc>
        <w:tc>
          <w:tcPr>
            <w:tcW w:w="2400" w:type="dxa"/>
          </w:tcPr>
          <w:p>
            <w:r>
              <w:rPr>
                <w:rFonts w:hint="eastAsia"/>
              </w:rPr>
              <w:t>varchar(500)</w:t>
            </w:r>
          </w:p>
        </w:tc>
        <w:tc>
          <w:tcPr>
            <w:tcW w:w="2401" w:type="dxa"/>
          </w:tcPr>
          <w:p>
            <w:r>
              <w:rPr>
                <w:rFonts w:hint="eastAsia"/>
              </w:rPr>
              <w:t>新闻简介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r>
              <w:rPr>
                <w:rFonts w:hint="eastAsia"/>
              </w:rPr>
              <w:t>newslogo</w:t>
            </w:r>
          </w:p>
        </w:tc>
        <w:tc>
          <w:tcPr>
            <w:tcW w:w="2400" w:type="dxa"/>
          </w:tcPr>
          <w:p>
            <w:r>
              <w:rPr>
                <w:rFonts w:hint="eastAsia"/>
              </w:rPr>
              <w:t>varchar(200)</w:t>
            </w:r>
          </w:p>
        </w:tc>
        <w:tc>
          <w:tcPr>
            <w:tcW w:w="2401" w:type="dxa"/>
          </w:tcPr>
          <w:p>
            <w:r>
              <w:rPr>
                <w:rFonts w:hint="eastAsia"/>
              </w:rPr>
              <w:t>新闻logo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r>
              <w:rPr>
                <w:rFonts w:hint="eastAsia"/>
              </w:rPr>
              <w:t>newsdetails</w:t>
            </w:r>
          </w:p>
        </w:tc>
        <w:tc>
          <w:tcPr>
            <w:tcW w:w="2400" w:type="dxa"/>
          </w:tcPr>
          <w:p>
            <w:r>
              <w:rPr>
                <w:rFonts w:hint="eastAsia"/>
              </w:rPr>
              <w:t>varchar(200)</w:t>
            </w:r>
          </w:p>
        </w:tc>
        <w:tc>
          <w:tcPr>
            <w:tcW w:w="2401" w:type="dxa"/>
          </w:tcPr>
          <w:p>
            <w:r>
              <w:rPr>
                <w:rFonts w:hint="eastAsia"/>
              </w:rPr>
              <w:t>详情连接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r>
              <w:rPr>
                <w:rFonts w:hint="eastAsia"/>
              </w:rPr>
              <w:t>creatTime</w:t>
            </w:r>
          </w:p>
        </w:tc>
        <w:tc>
          <w:tcPr>
            <w:tcW w:w="2400" w:type="dxa"/>
          </w:tcPr>
          <w:p>
            <w:r>
              <w:rPr>
                <w:rFonts w:hint="eastAsia"/>
              </w:rPr>
              <w:t>date</w:t>
            </w:r>
          </w:p>
        </w:tc>
        <w:tc>
          <w:tcPr>
            <w:tcW w:w="2401" w:type="dxa"/>
          </w:tcPr>
          <w:p>
            <w:r>
              <w:rPr>
                <w:rFonts w:hint="eastAsia"/>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r>
              <w:rPr>
                <w:rFonts w:hint="eastAsia"/>
              </w:rPr>
              <w:t>updateTime</w:t>
            </w:r>
          </w:p>
        </w:tc>
        <w:tc>
          <w:tcPr>
            <w:tcW w:w="2400" w:type="dxa"/>
          </w:tcPr>
          <w:p>
            <w:r>
              <w:rPr>
                <w:rFonts w:hint="eastAsia"/>
              </w:rPr>
              <w:t>date</w:t>
            </w:r>
          </w:p>
        </w:tc>
        <w:tc>
          <w:tcPr>
            <w:tcW w:w="2401" w:type="dxa"/>
          </w:tcPr>
          <w:p>
            <w:r>
              <w:rPr>
                <w:rFonts w:hint="eastAsia"/>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9" w:hRule="atLeast"/>
          <w:jc w:val="center"/>
        </w:trPr>
        <w:tc>
          <w:tcPr>
            <w:tcW w:w="2399" w:type="dxa"/>
          </w:tcPr>
          <w:p>
            <w:r>
              <w:rPr>
                <w:rFonts w:hint="eastAsia"/>
              </w:rPr>
              <w:t>state</w:t>
            </w:r>
          </w:p>
        </w:tc>
        <w:tc>
          <w:tcPr>
            <w:tcW w:w="2400" w:type="dxa"/>
          </w:tcPr>
          <w:p>
            <w:r>
              <w:rPr>
                <w:rFonts w:hint="eastAsia"/>
              </w:rPr>
              <w:t>varchar(5)</w:t>
            </w:r>
          </w:p>
        </w:tc>
        <w:tc>
          <w:tcPr>
            <w:tcW w:w="2401" w:type="dxa"/>
          </w:tcPr>
          <w:p>
            <w:r>
              <w:rPr>
                <w:rFonts w:hint="eastAsia"/>
              </w:rPr>
              <w:t>新闻状态</w:t>
            </w:r>
          </w:p>
        </w:tc>
      </w:tr>
    </w:tbl>
    <w:p>
      <w:pPr>
        <w:pStyle w:val="22"/>
        <w:spacing w:beforeLines="100" w:afterLines="50"/>
        <w:jc w:val="both"/>
        <w:outlineLvl w:val="1"/>
        <w:rPr>
          <w:rFonts w:ascii="Times New Roman" w:hAnsi="Times New Roman"/>
          <w:bCs/>
          <w:sz w:val="24"/>
        </w:rPr>
      </w:pPr>
      <w:bookmarkStart w:id="113" w:name="_Toc10714"/>
      <w:r>
        <w:rPr>
          <w:rFonts w:ascii="Times New Roman" w:hAnsi="Times New Roman"/>
          <w:bCs/>
          <w:sz w:val="24"/>
        </w:rPr>
        <w:t>3.</w:t>
      </w:r>
      <w:r>
        <w:rPr>
          <w:rFonts w:hint="eastAsia" w:ascii="Times New Roman" w:hAnsi="Times New Roman"/>
          <w:bCs/>
          <w:sz w:val="24"/>
        </w:rPr>
        <w:t>3</w:t>
      </w:r>
      <w:r>
        <w:rPr>
          <w:rFonts w:ascii="Times New Roman" w:hAnsi="Times New Roman"/>
          <w:bCs/>
          <w:sz w:val="24"/>
        </w:rPr>
        <w:t>.</w:t>
      </w:r>
      <w:r>
        <w:rPr>
          <w:rFonts w:hint="eastAsia" w:ascii="Times New Roman" w:hAnsi="Times New Roman"/>
          <w:bCs/>
          <w:sz w:val="24"/>
        </w:rPr>
        <w:t>7数据库备份</w:t>
      </w:r>
      <w:r>
        <w:rPr>
          <w:rFonts w:ascii="Times New Roman" w:hAnsi="Times New Roman"/>
          <w:bCs/>
          <w:sz w:val="24"/>
        </w:rPr>
        <w:t>实体模块</w:t>
      </w:r>
      <w:bookmarkEnd w:id="113"/>
    </w:p>
    <w:p>
      <w:pPr>
        <w:pStyle w:val="12"/>
        <w:tabs>
          <w:tab w:val="left" w:pos="435"/>
          <w:tab w:val="clear" w:pos="916"/>
        </w:tabs>
        <w:spacing w:after="150" w:line="360" w:lineRule="atLeast"/>
        <w:ind w:firstLine="420" w:firstLineChars="200"/>
        <w:rPr>
          <w:rFonts w:hint="default" w:asciiTheme="minorEastAsia" w:hAnsiTheme="minorEastAsia" w:eastAsiaTheme="minorEastAsia" w:cstheme="minorEastAsia"/>
          <w:kern w:val="2"/>
          <w:sz w:val="21"/>
        </w:rPr>
      </w:pPr>
      <w:r>
        <w:rPr>
          <w:rFonts w:asciiTheme="minorEastAsia" w:hAnsiTheme="minorEastAsia" w:eastAsiaTheme="minorEastAsia" w:cstheme="minorEastAsia"/>
          <w:kern w:val="2"/>
          <w:sz w:val="21"/>
        </w:rPr>
        <w:t>数据库</w:t>
      </w:r>
      <w:r>
        <w:rPr>
          <w:rFonts w:hint="default" w:asciiTheme="minorEastAsia" w:hAnsiTheme="minorEastAsia" w:eastAsiaTheme="minorEastAsia" w:cstheme="minorEastAsia"/>
          <w:kern w:val="2"/>
          <w:sz w:val="21"/>
        </w:rPr>
        <w:t>实体的属性主要包括</w:t>
      </w:r>
      <w:r>
        <w:rPr>
          <w:rFonts w:asciiTheme="minorEastAsia" w:hAnsiTheme="minorEastAsia" w:eastAsiaTheme="minorEastAsia" w:cstheme="minorEastAsia"/>
          <w:kern w:val="2"/>
          <w:sz w:val="21"/>
        </w:rPr>
        <w:t>数据备份时间、数据备份编号、数据备份文件</w:t>
      </w:r>
      <w:r>
        <w:rPr>
          <w:rFonts w:hint="default" w:asciiTheme="minorEastAsia" w:hAnsiTheme="minorEastAsia" w:eastAsiaTheme="minorEastAsia" w:cstheme="minorEastAsia"/>
          <w:kern w:val="2"/>
          <w:sz w:val="21"/>
        </w:rPr>
        <w:t>。具体如图3-</w:t>
      </w:r>
      <w:r>
        <w:rPr>
          <w:rFonts w:asciiTheme="minorEastAsia" w:hAnsiTheme="minorEastAsia" w:eastAsiaTheme="minorEastAsia" w:cstheme="minorEastAsia"/>
          <w:kern w:val="2"/>
          <w:sz w:val="21"/>
        </w:rPr>
        <w:t>19</w:t>
      </w:r>
      <w:r>
        <w:rPr>
          <w:rFonts w:hint="default" w:asciiTheme="minorEastAsia" w:hAnsiTheme="minorEastAsia" w:eastAsiaTheme="minorEastAsia" w:cstheme="minorEastAsia"/>
          <w:kern w:val="2"/>
          <w:sz w:val="21"/>
        </w:rPr>
        <w:t>所示。</w:t>
      </w:r>
    </w:p>
    <w:p>
      <w:pPr>
        <w:jc w:val="center"/>
      </w:pPr>
      <w:r>
        <w:drawing>
          <wp:inline distT="0" distB="0" distL="114300" distR="114300">
            <wp:extent cx="4441190" cy="1661160"/>
            <wp:effectExtent l="0" t="0" r="16510" b="15240"/>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35"/>
                    <a:stretch>
                      <a:fillRect/>
                    </a:stretch>
                  </pic:blipFill>
                  <pic:spPr>
                    <a:xfrm>
                      <a:off x="0" y="0"/>
                      <a:ext cx="4441190" cy="1661160"/>
                    </a:xfrm>
                    <a:prstGeom prst="rect">
                      <a:avLst/>
                    </a:prstGeom>
                    <a:noFill/>
                    <a:ln w="9525">
                      <a:noFill/>
                    </a:ln>
                  </pic:spPr>
                </pic:pic>
              </a:graphicData>
            </a:graphic>
          </wp:inline>
        </w:drawing>
      </w:r>
    </w:p>
    <w:p>
      <w:pPr>
        <w:widowControl/>
        <w:spacing w:beforeLines="50" w:afterLines="50" w:line="400" w:lineRule="exact"/>
        <w:jc w:val="center"/>
        <w:outlineLvl w:val="2"/>
        <w:rPr>
          <w:rFonts w:ascii="Times New Roman" w:hAnsi="Times New Roman" w:cs="Times New Roman"/>
          <w:b/>
          <w:szCs w:val="21"/>
        </w:rPr>
      </w:pPr>
      <w:bookmarkStart w:id="114" w:name="_Toc21418"/>
      <w:r>
        <w:rPr>
          <w:rFonts w:ascii="Times New Roman" w:hAnsi="Times New Roman" w:cs="Times New Roman"/>
          <w:b/>
          <w:szCs w:val="21"/>
        </w:rPr>
        <w:t>图3-</w:t>
      </w:r>
      <w:r>
        <w:rPr>
          <w:rFonts w:hint="eastAsia" w:ascii="Times New Roman" w:hAnsi="Times New Roman" w:cs="Times New Roman"/>
          <w:b/>
          <w:szCs w:val="21"/>
        </w:rPr>
        <w:t>19数据库备份</w:t>
      </w:r>
      <w:r>
        <w:rPr>
          <w:rFonts w:ascii="Times New Roman" w:hAnsi="Times New Roman" w:cs="Times New Roman"/>
          <w:b/>
          <w:szCs w:val="21"/>
        </w:rPr>
        <w:t>E-R图</w:t>
      </w:r>
      <w:bookmarkEnd w:id="114"/>
    </w:p>
    <w:p>
      <w:pPr>
        <w:pStyle w:val="12"/>
        <w:tabs>
          <w:tab w:val="left" w:pos="435"/>
          <w:tab w:val="clear" w:pos="916"/>
        </w:tabs>
        <w:spacing w:after="150" w:line="360" w:lineRule="atLeast"/>
        <w:ind w:firstLine="420" w:firstLineChars="200"/>
        <w:rPr>
          <w:rFonts w:hint="default" w:asciiTheme="minorEastAsia" w:hAnsiTheme="minorEastAsia" w:eastAsiaTheme="minorEastAsia" w:cstheme="minorEastAsia"/>
          <w:kern w:val="2"/>
          <w:sz w:val="21"/>
        </w:rPr>
      </w:pPr>
      <w:r>
        <w:rPr>
          <w:rFonts w:hint="default" w:asciiTheme="minorEastAsia" w:hAnsiTheme="minorEastAsia" w:eastAsiaTheme="minorEastAsia" w:cstheme="minorEastAsia"/>
          <w:kern w:val="2"/>
          <w:sz w:val="21"/>
        </w:rPr>
        <w:t>对应实体中的主要属性的数据项如表3-</w:t>
      </w:r>
      <w:r>
        <w:rPr>
          <w:rFonts w:asciiTheme="minorEastAsia" w:hAnsiTheme="minorEastAsia" w:eastAsiaTheme="minorEastAsia" w:cstheme="minorEastAsia"/>
          <w:kern w:val="2"/>
          <w:sz w:val="21"/>
        </w:rPr>
        <w:t>7</w:t>
      </w:r>
      <w:r>
        <w:rPr>
          <w:rFonts w:hint="default" w:asciiTheme="minorEastAsia" w:hAnsiTheme="minorEastAsia" w:eastAsiaTheme="minorEastAsia" w:cstheme="minorEastAsia"/>
          <w:kern w:val="2"/>
          <w:sz w:val="21"/>
        </w:rPr>
        <w:t>所示。</w:t>
      </w:r>
    </w:p>
    <w:p>
      <w:pPr>
        <w:pStyle w:val="12"/>
        <w:tabs>
          <w:tab w:val="left" w:pos="435"/>
          <w:tab w:val="clear" w:pos="916"/>
        </w:tabs>
        <w:spacing w:after="150" w:line="360" w:lineRule="atLeast"/>
        <w:ind w:firstLine="422" w:firstLineChars="200"/>
        <w:jc w:val="center"/>
        <w:rPr>
          <w:rFonts w:hint="default" w:ascii="Times New Roman" w:hAnsi="Times New Roman"/>
          <w:b/>
          <w:szCs w:val="21"/>
        </w:rPr>
      </w:pPr>
      <w:r>
        <w:rPr>
          <w:rFonts w:hint="default" w:ascii="Times New Roman" w:hAnsi="Times New Roman" w:eastAsiaTheme="minorEastAsia"/>
          <w:b/>
          <w:kern w:val="2"/>
          <w:sz w:val="21"/>
          <w:szCs w:val="21"/>
        </w:rPr>
        <w:t>表 3-</w:t>
      </w:r>
      <w:r>
        <w:rPr>
          <w:rFonts w:ascii="Times New Roman" w:hAnsi="Times New Roman" w:eastAsiaTheme="minorEastAsia"/>
          <w:b/>
          <w:kern w:val="2"/>
          <w:sz w:val="21"/>
          <w:szCs w:val="21"/>
        </w:rPr>
        <w:t>7</w:t>
      </w:r>
      <w:r>
        <w:rPr>
          <w:rFonts w:ascii="Times New Roman" w:hAnsi="Times New Roman"/>
          <w:b/>
          <w:szCs w:val="21"/>
        </w:rPr>
        <w:t>数据库备份</w:t>
      </w:r>
      <w:r>
        <w:rPr>
          <w:rFonts w:hint="default" w:ascii="Times New Roman" w:hAnsi="Times New Roman" w:eastAsiaTheme="minorEastAsia"/>
          <w:b/>
          <w:kern w:val="2"/>
          <w:sz w:val="21"/>
          <w:szCs w:val="21"/>
        </w:rPr>
        <w:t>数据项表</w:t>
      </w:r>
    </w:p>
    <w:tbl>
      <w:tblPr>
        <w:tblStyle w:val="21"/>
        <w:tblW w:w="72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6"/>
        <w:gridCol w:w="2426"/>
        <w:gridCol w:w="24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6" w:hRule="atLeast"/>
          <w:jc w:val="center"/>
        </w:trPr>
        <w:tc>
          <w:tcPr>
            <w:tcW w:w="2426" w:type="dxa"/>
          </w:tcPr>
          <w:p>
            <w:pPr>
              <w:rPr>
                <w:rFonts w:ascii="Times New Roman" w:hAnsi="Times New Roman" w:eastAsia="宋体" w:cs="Times New Roman"/>
                <w:bCs/>
                <w:sz w:val="28"/>
                <w:szCs w:val="28"/>
              </w:rPr>
            </w:pPr>
            <w:r>
              <w:rPr>
                <w:rFonts w:hint="eastAsia"/>
              </w:rPr>
              <w:t>字段名称</w:t>
            </w:r>
          </w:p>
        </w:tc>
        <w:tc>
          <w:tcPr>
            <w:tcW w:w="2426" w:type="dxa"/>
          </w:tcPr>
          <w:p>
            <w:pPr>
              <w:rPr>
                <w:rFonts w:ascii="Times New Roman" w:hAnsi="Times New Roman" w:eastAsia="宋体" w:cs="Times New Roman"/>
                <w:bCs/>
                <w:sz w:val="28"/>
                <w:szCs w:val="28"/>
              </w:rPr>
            </w:pPr>
            <w:r>
              <w:rPr>
                <w:rFonts w:hint="eastAsia"/>
              </w:rPr>
              <w:t>类型</w:t>
            </w:r>
          </w:p>
        </w:tc>
        <w:tc>
          <w:tcPr>
            <w:tcW w:w="2428" w:type="dxa"/>
          </w:tcPr>
          <w:p>
            <w:pPr>
              <w:rPr>
                <w:rFonts w:ascii="Times New Roman" w:hAnsi="Times New Roman" w:eastAsia="宋体" w:cs="Times New Roman"/>
                <w:bCs/>
                <w:sz w:val="28"/>
                <w:szCs w:val="28"/>
              </w:rPr>
            </w:pPr>
            <w:r>
              <w:rPr>
                <w:rFonts w:hint="eastAsia"/>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6" w:hRule="atLeast"/>
          <w:jc w:val="center"/>
        </w:trPr>
        <w:tc>
          <w:tcPr>
            <w:tcW w:w="2426" w:type="dxa"/>
          </w:tcPr>
          <w:p>
            <w:pPr>
              <w:rPr>
                <w:rFonts w:ascii="Times New Roman" w:hAnsi="Times New Roman" w:eastAsia="宋体" w:cs="Times New Roman"/>
                <w:bCs/>
                <w:sz w:val="28"/>
                <w:szCs w:val="28"/>
              </w:rPr>
            </w:pPr>
            <w:r>
              <w:rPr>
                <w:rFonts w:hint="eastAsia"/>
              </w:rPr>
              <w:t>id</w:t>
            </w:r>
          </w:p>
        </w:tc>
        <w:tc>
          <w:tcPr>
            <w:tcW w:w="2426" w:type="dxa"/>
          </w:tcPr>
          <w:p>
            <w:pPr>
              <w:rPr>
                <w:rFonts w:ascii="Times New Roman" w:hAnsi="Times New Roman" w:eastAsia="宋体" w:cs="Times New Roman"/>
                <w:bCs/>
                <w:sz w:val="28"/>
                <w:szCs w:val="28"/>
              </w:rPr>
            </w:pPr>
            <w:r>
              <w:rPr>
                <w:rFonts w:hint="eastAsia"/>
              </w:rPr>
              <w:t>varchar(100)</w:t>
            </w:r>
          </w:p>
        </w:tc>
        <w:tc>
          <w:tcPr>
            <w:tcW w:w="2428" w:type="dxa"/>
          </w:tcPr>
          <w:p>
            <w:pPr>
              <w:rPr>
                <w:rFonts w:ascii="Times New Roman" w:hAnsi="Times New Roman" w:eastAsia="宋体" w:cs="Times New Roman"/>
                <w:bCs/>
                <w:sz w:val="28"/>
                <w:szCs w:val="28"/>
              </w:rPr>
            </w:pPr>
            <w:r>
              <w:rPr>
                <w:rFonts w:hint="eastAsia"/>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6" w:hRule="atLeast"/>
          <w:jc w:val="center"/>
        </w:trPr>
        <w:tc>
          <w:tcPr>
            <w:tcW w:w="2426" w:type="dxa"/>
          </w:tcPr>
          <w:p>
            <w:pPr>
              <w:rPr>
                <w:rFonts w:ascii="Times New Roman" w:hAnsi="Times New Roman" w:eastAsia="宋体" w:cs="Times New Roman"/>
                <w:bCs/>
                <w:sz w:val="28"/>
                <w:szCs w:val="28"/>
              </w:rPr>
            </w:pPr>
            <w:r>
              <w:rPr>
                <w:rFonts w:hint="eastAsia"/>
              </w:rPr>
              <w:t>creatTime</w:t>
            </w:r>
          </w:p>
        </w:tc>
        <w:tc>
          <w:tcPr>
            <w:tcW w:w="2426" w:type="dxa"/>
          </w:tcPr>
          <w:p>
            <w:pPr>
              <w:rPr>
                <w:rFonts w:ascii="Times New Roman" w:hAnsi="Times New Roman" w:eastAsia="宋体" w:cs="Times New Roman"/>
                <w:bCs/>
                <w:sz w:val="28"/>
                <w:szCs w:val="28"/>
              </w:rPr>
            </w:pPr>
            <w:r>
              <w:rPr>
                <w:rFonts w:hint="eastAsia"/>
              </w:rPr>
              <w:t>date</w:t>
            </w:r>
          </w:p>
        </w:tc>
        <w:tc>
          <w:tcPr>
            <w:tcW w:w="2428" w:type="dxa"/>
          </w:tcPr>
          <w:p>
            <w:pPr>
              <w:rPr>
                <w:rFonts w:ascii="Times New Roman" w:hAnsi="Times New Roman" w:eastAsia="宋体" w:cs="Times New Roman"/>
                <w:bCs/>
                <w:sz w:val="28"/>
                <w:szCs w:val="28"/>
              </w:rPr>
            </w:pPr>
            <w:r>
              <w:rPr>
                <w:rFonts w:hint="eastAsia"/>
              </w:rPr>
              <w:t>建创日期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6" w:hRule="atLeast"/>
          <w:jc w:val="center"/>
        </w:trPr>
        <w:tc>
          <w:tcPr>
            <w:tcW w:w="2426" w:type="dxa"/>
          </w:tcPr>
          <w:p>
            <w:pPr>
              <w:rPr>
                <w:rFonts w:ascii="Times New Roman" w:hAnsi="Times New Roman" w:eastAsia="宋体" w:cs="Times New Roman"/>
                <w:bCs/>
                <w:sz w:val="28"/>
                <w:szCs w:val="28"/>
              </w:rPr>
            </w:pPr>
            <w:r>
              <w:rPr>
                <w:rFonts w:hint="eastAsia"/>
              </w:rPr>
              <w:t>creatTimeStr</w:t>
            </w:r>
          </w:p>
        </w:tc>
        <w:tc>
          <w:tcPr>
            <w:tcW w:w="2426" w:type="dxa"/>
          </w:tcPr>
          <w:p>
            <w:pPr>
              <w:rPr>
                <w:rFonts w:ascii="Times New Roman" w:hAnsi="Times New Roman" w:eastAsia="宋体" w:cs="Times New Roman"/>
                <w:bCs/>
                <w:sz w:val="28"/>
                <w:szCs w:val="28"/>
              </w:rPr>
            </w:pPr>
            <w:r>
              <w:rPr>
                <w:rFonts w:hint="eastAsia"/>
              </w:rPr>
              <w:t>varchar(20)</w:t>
            </w:r>
          </w:p>
        </w:tc>
        <w:tc>
          <w:tcPr>
            <w:tcW w:w="2428" w:type="dxa"/>
          </w:tcPr>
          <w:p>
            <w:pPr>
              <w:rPr>
                <w:rFonts w:ascii="Times New Roman" w:hAnsi="Times New Roman" w:eastAsia="宋体" w:cs="Times New Roman"/>
                <w:bCs/>
                <w:sz w:val="28"/>
                <w:szCs w:val="28"/>
              </w:rPr>
            </w:pPr>
            <w:r>
              <w:rPr>
                <w:rFonts w:hint="eastAsia"/>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74" w:hRule="atLeast"/>
          <w:jc w:val="center"/>
        </w:trPr>
        <w:tc>
          <w:tcPr>
            <w:tcW w:w="2426" w:type="dxa"/>
          </w:tcPr>
          <w:p>
            <w:pPr>
              <w:rPr>
                <w:rFonts w:ascii="Times New Roman" w:hAnsi="Times New Roman" w:eastAsia="宋体" w:cs="Times New Roman"/>
                <w:bCs/>
                <w:sz w:val="28"/>
                <w:szCs w:val="28"/>
              </w:rPr>
            </w:pPr>
            <w:r>
              <w:rPr>
                <w:rFonts w:hint="eastAsia"/>
              </w:rPr>
              <w:t>backuppath</w:t>
            </w:r>
          </w:p>
        </w:tc>
        <w:tc>
          <w:tcPr>
            <w:tcW w:w="2426" w:type="dxa"/>
          </w:tcPr>
          <w:p>
            <w:pPr>
              <w:rPr>
                <w:rFonts w:ascii="Times New Roman" w:hAnsi="Times New Roman" w:eastAsia="宋体" w:cs="Times New Roman"/>
                <w:bCs/>
                <w:sz w:val="28"/>
                <w:szCs w:val="28"/>
              </w:rPr>
            </w:pPr>
            <w:r>
              <w:rPr>
                <w:rFonts w:hint="eastAsia"/>
              </w:rPr>
              <w:t>varchar(100)</w:t>
            </w:r>
          </w:p>
        </w:tc>
        <w:tc>
          <w:tcPr>
            <w:tcW w:w="2428" w:type="dxa"/>
          </w:tcPr>
          <w:p>
            <w:pPr>
              <w:rPr>
                <w:rFonts w:ascii="Times New Roman" w:hAnsi="Times New Roman" w:eastAsia="宋体" w:cs="Times New Roman"/>
                <w:bCs/>
                <w:sz w:val="28"/>
                <w:szCs w:val="28"/>
              </w:rPr>
            </w:pPr>
            <w:r>
              <w:rPr>
                <w:rFonts w:hint="eastAsia"/>
              </w:rPr>
              <w:t>数据库备份地址</w:t>
            </w:r>
          </w:p>
        </w:tc>
      </w:tr>
    </w:tbl>
    <w:p>
      <w:pPr>
        <w:pStyle w:val="12"/>
        <w:tabs>
          <w:tab w:val="left" w:pos="435"/>
          <w:tab w:val="clear" w:pos="916"/>
        </w:tabs>
        <w:spacing w:after="150" w:line="360" w:lineRule="atLeast"/>
        <w:ind w:firstLine="420" w:firstLineChars="200"/>
        <w:rPr>
          <w:rFonts w:hint="default" w:asciiTheme="minorEastAsia" w:hAnsiTheme="minorEastAsia" w:eastAsiaTheme="minorEastAsia" w:cstheme="minorEastAsia"/>
          <w:kern w:val="2"/>
          <w:sz w:val="21"/>
        </w:rPr>
      </w:pPr>
      <w:r>
        <w:rPr>
          <w:rFonts w:hint="default" w:asciiTheme="minorEastAsia" w:hAnsiTheme="minorEastAsia" w:eastAsiaTheme="minorEastAsia" w:cstheme="minorEastAsia"/>
          <w:kern w:val="2"/>
          <w:sz w:val="21"/>
        </w:rPr>
        <w:t>各个实体间的联系如图3-</w:t>
      </w:r>
      <w:r>
        <w:rPr>
          <w:rFonts w:asciiTheme="minorEastAsia" w:hAnsiTheme="minorEastAsia" w:eastAsiaTheme="minorEastAsia" w:cstheme="minorEastAsia"/>
          <w:kern w:val="2"/>
          <w:sz w:val="21"/>
        </w:rPr>
        <w:t>20</w:t>
      </w:r>
      <w:r>
        <w:rPr>
          <w:rFonts w:hint="default" w:asciiTheme="minorEastAsia" w:hAnsiTheme="minorEastAsia" w:eastAsiaTheme="minorEastAsia" w:cstheme="minorEastAsia"/>
          <w:kern w:val="2"/>
          <w:sz w:val="21"/>
        </w:rPr>
        <w:t>所示。</w:t>
      </w:r>
    </w:p>
    <w:p>
      <w:pPr>
        <w:widowControl/>
        <w:jc w:val="center"/>
      </w:pPr>
      <w:commentRangeStart w:id="1"/>
      <w:r>
        <w:rPr>
          <w:rFonts w:ascii="宋体" w:hAnsi="宋体" w:eastAsia="宋体" w:cs="宋体"/>
          <w:kern w:val="0"/>
          <w:sz w:val="24"/>
        </w:rPr>
        <w:fldChar w:fldCharType="begin"/>
      </w:r>
      <w:r>
        <w:rPr>
          <w:rFonts w:ascii="宋体" w:hAnsi="宋体" w:eastAsia="宋体" w:cs="宋体"/>
          <w:kern w:val="0"/>
          <w:sz w:val="24"/>
        </w:rPr>
        <w:instrText xml:space="preserve">INCLUDEPICTURE \d "C:\\Users\\RBB\\AppData\\Roaming\\Tencent\\Users\\314187985\\QQ\\WinTemp\\RichOle\\UMN98I%%[3993(WZL(LT7UC.png"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114300" distR="114300">
            <wp:extent cx="5354955" cy="3050540"/>
            <wp:effectExtent l="0" t="0" r="17145" b="16510"/>
            <wp:docPr id="49"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8" descr="IMG_256"/>
                    <pic:cNvPicPr>
                      <a:picLocks noChangeAspect="1"/>
                    </pic:cNvPicPr>
                  </pic:nvPicPr>
                  <pic:blipFill>
                    <a:blip r:embed="rId36"/>
                    <a:stretch>
                      <a:fillRect/>
                    </a:stretch>
                  </pic:blipFill>
                  <pic:spPr>
                    <a:xfrm>
                      <a:off x="0" y="0"/>
                      <a:ext cx="5354955" cy="3050540"/>
                    </a:xfrm>
                    <a:prstGeom prst="rect">
                      <a:avLst/>
                    </a:prstGeom>
                    <a:noFill/>
                    <a:ln w="9525">
                      <a:noFill/>
                    </a:ln>
                  </pic:spPr>
                </pic:pic>
              </a:graphicData>
            </a:graphic>
          </wp:inline>
        </w:drawing>
      </w:r>
      <w:r>
        <w:rPr>
          <w:rFonts w:ascii="宋体" w:hAnsi="宋体" w:eastAsia="宋体" w:cs="宋体"/>
          <w:kern w:val="0"/>
          <w:sz w:val="24"/>
        </w:rPr>
        <w:fldChar w:fldCharType="end"/>
      </w:r>
      <w:commentRangeEnd w:id="1"/>
      <w:r>
        <w:rPr>
          <w:rStyle w:val="19"/>
        </w:rPr>
        <w:commentReference w:id="1"/>
      </w:r>
    </w:p>
    <w:p>
      <w:pPr>
        <w:pStyle w:val="22"/>
        <w:spacing w:beforeLines="100" w:afterLines="50"/>
        <w:outlineLvl w:val="1"/>
        <w:rPr>
          <w:rFonts w:ascii="Times New Roman" w:hAnsi="Times New Roman" w:eastAsia="宋体"/>
          <w:bCs/>
          <w:sz w:val="28"/>
          <w:szCs w:val="28"/>
        </w:rPr>
      </w:pPr>
      <w:bookmarkStart w:id="115" w:name="_Toc15446"/>
      <w:r>
        <w:rPr>
          <w:rFonts w:hint="eastAsia" w:ascii="Times New Roman" w:hAnsi="Times New Roman" w:eastAsia="宋体"/>
          <w:bCs/>
          <w:sz w:val="28"/>
          <w:szCs w:val="28"/>
        </w:rPr>
        <w:t>3.4 性能需求</w:t>
      </w:r>
      <w:bookmarkEnd w:id="115"/>
    </w:p>
    <w:p>
      <w:pPr>
        <w:ind w:firstLine="420"/>
        <w:rPr>
          <w:rFonts w:asciiTheme="minorEastAsia" w:hAnsiTheme="minorEastAsia" w:cstheme="minorEastAsia"/>
        </w:rPr>
      </w:pPr>
      <w:r>
        <w:rPr>
          <w:rFonts w:hint="eastAsia" w:asciiTheme="minorEastAsia" w:hAnsiTheme="minorEastAsia" w:cstheme="minorEastAsia"/>
        </w:rPr>
        <w:t>1.响应时间要求时间：2s之内。</w:t>
      </w:r>
    </w:p>
    <w:p>
      <w:pPr>
        <w:ind w:firstLine="420"/>
        <w:rPr>
          <w:rFonts w:asciiTheme="minorEastAsia" w:hAnsiTheme="minorEastAsia" w:cstheme="minorEastAsia"/>
        </w:rPr>
      </w:pPr>
      <w:r>
        <w:rPr>
          <w:rFonts w:hint="eastAsia" w:asciiTheme="minorEastAsia" w:hAnsiTheme="minorEastAsia" w:cstheme="minorEastAsia"/>
        </w:rPr>
        <w:t>2.并发用户数要求：1000用户。</w:t>
      </w:r>
    </w:p>
    <w:p>
      <w:pPr>
        <w:ind w:firstLine="420"/>
        <w:rPr>
          <w:rFonts w:asciiTheme="minorEastAsia" w:hAnsiTheme="minorEastAsia" w:cstheme="minorEastAsia"/>
        </w:rPr>
      </w:pPr>
      <w:r>
        <w:rPr>
          <w:rFonts w:hint="eastAsia" w:asciiTheme="minorEastAsia" w:hAnsiTheme="minorEastAsia" w:cstheme="minorEastAsia"/>
        </w:rPr>
        <w:t>3.吞吐量要求&gt;40/秒。</w:t>
      </w:r>
    </w:p>
    <w:p>
      <w:pPr>
        <w:pStyle w:val="22"/>
        <w:spacing w:beforeLines="100" w:afterLines="50"/>
        <w:outlineLvl w:val="1"/>
        <w:rPr>
          <w:rFonts w:ascii="Times New Roman" w:hAnsi="Times New Roman" w:eastAsia="宋体"/>
          <w:bCs/>
          <w:sz w:val="28"/>
          <w:szCs w:val="28"/>
        </w:rPr>
      </w:pPr>
      <w:bookmarkStart w:id="116" w:name="_Toc19053"/>
      <w:r>
        <w:rPr>
          <w:rFonts w:hint="eastAsia" w:ascii="Times New Roman" w:hAnsi="Times New Roman" w:eastAsia="宋体"/>
          <w:bCs/>
          <w:sz w:val="28"/>
          <w:szCs w:val="28"/>
        </w:rPr>
        <w:t>3.5 可靠性和可用性需求</w:t>
      </w:r>
      <w:bookmarkEnd w:id="116"/>
    </w:p>
    <w:p>
      <w:pPr>
        <w:pStyle w:val="12"/>
        <w:tabs>
          <w:tab w:val="left" w:pos="435"/>
          <w:tab w:val="clear" w:pos="916"/>
        </w:tabs>
        <w:spacing w:after="150" w:line="360" w:lineRule="atLeast"/>
        <w:ind w:firstLine="420" w:firstLineChars="200"/>
        <w:rPr>
          <w:rFonts w:hint="default" w:asciiTheme="minorEastAsia" w:hAnsiTheme="minorEastAsia" w:eastAsiaTheme="minorEastAsia" w:cstheme="minorEastAsia"/>
          <w:kern w:val="2"/>
          <w:sz w:val="21"/>
        </w:rPr>
      </w:pPr>
      <w:r>
        <w:rPr>
          <w:rFonts w:asciiTheme="minorEastAsia" w:hAnsiTheme="minorEastAsia" w:eastAsiaTheme="minorEastAsia" w:cstheme="minorEastAsia"/>
          <w:kern w:val="2"/>
          <w:sz w:val="21"/>
        </w:rPr>
        <w:t>可靠性：知识树软件完成较为容易，组员能够按时完成工作。在正常的网络连接可顺利进入网页。软件各项功能较少所以都很容易使用，每个功能点也容易设置，经过反复测试错误小于3个。软件小功能少出现故障可一天之内恢复，正常访问可正常工作一年。</w:t>
      </w:r>
    </w:p>
    <w:p>
      <w:pPr>
        <w:pStyle w:val="12"/>
        <w:tabs>
          <w:tab w:val="left" w:pos="435"/>
          <w:tab w:val="clear" w:pos="916"/>
        </w:tabs>
        <w:spacing w:after="150" w:line="360" w:lineRule="atLeast"/>
        <w:ind w:firstLine="420" w:firstLineChars="200"/>
        <w:rPr>
          <w:rFonts w:hint="default" w:asciiTheme="minorEastAsia" w:hAnsiTheme="minorEastAsia" w:eastAsiaTheme="minorEastAsia" w:cstheme="minorEastAsia"/>
          <w:kern w:val="2"/>
          <w:sz w:val="21"/>
        </w:rPr>
      </w:pPr>
      <w:r>
        <w:rPr>
          <w:rFonts w:asciiTheme="minorEastAsia" w:hAnsiTheme="minorEastAsia" w:eastAsiaTheme="minorEastAsia" w:cstheme="minorEastAsia"/>
          <w:kern w:val="2"/>
          <w:sz w:val="21"/>
        </w:rPr>
        <w:t>可用性：我们做的知识树软件界面清楚简单，易理解，易操作，大致查看即可准确无误的使用好软件。身份识别方面，我们设定了学生与老师两种权限，可以有效控制相应权限的访问资格，防止或限制非法访问。</w:t>
      </w:r>
    </w:p>
    <w:p>
      <w:pPr>
        <w:pStyle w:val="22"/>
        <w:spacing w:beforeLines="100" w:afterLines="50"/>
        <w:outlineLvl w:val="1"/>
        <w:rPr>
          <w:rFonts w:ascii="Times New Roman" w:hAnsi="Times New Roman" w:eastAsia="宋体"/>
          <w:bCs/>
          <w:sz w:val="28"/>
          <w:szCs w:val="28"/>
        </w:rPr>
      </w:pPr>
      <w:bookmarkStart w:id="117" w:name="_Toc6276"/>
      <w:r>
        <w:rPr>
          <w:rFonts w:hint="eastAsia" w:ascii="Times New Roman" w:hAnsi="Times New Roman" w:eastAsia="宋体"/>
          <w:bCs/>
          <w:sz w:val="28"/>
          <w:szCs w:val="28"/>
        </w:rPr>
        <w:t>3.6 出错处理需求</w:t>
      </w:r>
      <w:bookmarkEnd w:id="117"/>
    </w:p>
    <w:p>
      <w:pPr>
        <w:pStyle w:val="22"/>
        <w:spacing w:beforeLines="100" w:afterLines="50"/>
        <w:ind w:firstLine="315" w:firstLineChars="150"/>
        <w:jc w:val="both"/>
        <w:outlineLvl w:val="1"/>
        <w:rPr>
          <w:rFonts w:asciiTheme="minorEastAsia" w:hAnsiTheme="minorEastAsia" w:eastAsiaTheme="minorEastAsia" w:cstheme="minorEastAsia"/>
          <w:b w:val="0"/>
          <w:sz w:val="21"/>
          <w:szCs w:val="24"/>
        </w:rPr>
      </w:pPr>
      <w:bookmarkStart w:id="118" w:name="_Toc4894"/>
      <w:r>
        <w:rPr>
          <w:rFonts w:hint="eastAsia" w:asciiTheme="minorEastAsia" w:hAnsiTheme="minorEastAsia" w:eastAsiaTheme="minorEastAsia" w:cstheme="minorEastAsia"/>
          <w:b w:val="0"/>
          <w:sz w:val="21"/>
          <w:szCs w:val="24"/>
        </w:rPr>
        <w:t>平台对所有可预测异常以及错误进行特定处理剩余不可预测异常以及错误进行统一处理，在出错时要进行事物回滚并设置服务区域接受错误相关通知，当出错时给用户显示错误提示并给出反馈，给错误处理人员提供可查询的相关信息及代码。</w:t>
      </w:r>
      <w:bookmarkEnd w:id="118"/>
    </w:p>
    <w:p>
      <w:pPr>
        <w:pStyle w:val="22"/>
        <w:spacing w:beforeLines="100" w:afterLines="50"/>
        <w:jc w:val="both"/>
        <w:outlineLvl w:val="1"/>
        <w:rPr>
          <w:rFonts w:asciiTheme="minorEastAsia" w:hAnsiTheme="minorEastAsia" w:eastAsiaTheme="minorEastAsia" w:cstheme="minorEastAsia"/>
          <w:b w:val="0"/>
          <w:sz w:val="21"/>
          <w:szCs w:val="24"/>
        </w:rPr>
      </w:pPr>
    </w:p>
    <w:p>
      <w:pPr>
        <w:pStyle w:val="22"/>
        <w:spacing w:beforeLines="100" w:afterLines="50"/>
        <w:outlineLvl w:val="1"/>
        <w:rPr>
          <w:rFonts w:ascii="Times New Roman" w:hAnsi="Times New Roman" w:eastAsia="宋体"/>
          <w:bCs/>
          <w:sz w:val="28"/>
          <w:szCs w:val="28"/>
        </w:rPr>
      </w:pPr>
      <w:bookmarkStart w:id="119" w:name="_Toc19168"/>
      <w:r>
        <w:rPr>
          <w:rFonts w:hint="eastAsia" w:ascii="Times New Roman" w:hAnsi="Times New Roman" w:eastAsia="宋体"/>
          <w:bCs/>
          <w:sz w:val="28"/>
          <w:szCs w:val="28"/>
        </w:rPr>
        <w:t>3.7 接口需求</w:t>
      </w:r>
      <w:bookmarkEnd w:id="119"/>
    </w:p>
    <w:p>
      <w:r>
        <w:rPr>
          <w:rFonts w:hint="eastAsia" w:asciiTheme="minorEastAsia" w:hAnsiTheme="minorEastAsia" w:cstheme="minorEastAsia"/>
        </w:rPr>
        <w:tab/>
      </w:r>
      <w:r>
        <w:rPr>
          <w:rFonts w:hint="eastAsia" w:asciiTheme="minorEastAsia" w:hAnsiTheme="minorEastAsia" w:cstheme="minorEastAsia"/>
        </w:rPr>
        <w:t>单一职责原则：</w:t>
      </w:r>
      <w:r>
        <w:t>接口的职责应该尽量单一</w:t>
      </w:r>
    </w:p>
    <w:p>
      <w:pPr>
        <w:ind w:firstLine="420"/>
      </w:pPr>
      <w:r>
        <w:rPr>
          <w:rFonts w:hint="eastAsia" w:asciiTheme="minorEastAsia" w:hAnsiTheme="minorEastAsia" w:cstheme="minorEastAsia"/>
        </w:rPr>
        <w:t>里氏替换原则：</w:t>
      </w:r>
      <w:r>
        <w:t>子类必须完全实现父类的方法</w:t>
      </w:r>
      <w:r>
        <w:rPr>
          <w:rFonts w:hint="eastAsia"/>
        </w:rPr>
        <w:t>、</w:t>
      </w:r>
      <w:r>
        <w:t>子类可以有自己的个性（属性和方法）</w:t>
      </w:r>
      <w:r>
        <w:rPr>
          <w:rFonts w:hint="eastAsia"/>
        </w:rPr>
        <w:t>、</w:t>
      </w:r>
      <w:r>
        <w:t>覆盖或实现父类的方法时输入参数可以被放大</w:t>
      </w:r>
      <w:r>
        <w:rPr>
          <w:rFonts w:hint="eastAsia"/>
        </w:rPr>
        <w:t>、</w:t>
      </w:r>
      <w:r>
        <w:t>覆写或实现父类的方法时输出结果可以被缩小</w:t>
      </w:r>
      <w:r>
        <w:rPr>
          <w:rFonts w:hint="eastAsia"/>
        </w:rPr>
        <w:t>、</w:t>
      </w:r>
      <w:r>
        <w:t>在类中调用其他类时务必要使用父类或接口，如果不能使用父类或接口，则说明类的设计已经违背了ＬＳＰ原则。</w:t>
      </w:r>
    </w:p>
    <w:p>
      <w:pPr>
        <w:ind w:firstLine="420"/>
      </w:pPr>
      <w:r>
        <w:rPr>
          <w:rFonts w:hint="eastAsia"/>
        </w:rPr>
        <w:t>依赖倒置原则：</w:t>
      </w:r>
      <w:r>
        <w:t>每个类尽量都有接口或抽象类，或者抽象类和接口两者都具备</w:t>
      </w:r>
      <w:r>
        <w:rPr>
          <w:rFonts w:hint="eastAsia"/>
        </w:rPr>
        <w:t>、</w:t>
      </w:r>
      <w:r>
        <w:t>变量的表面类型尽量是接口或抽象类</w:t>
      </w:r>
      <w:r>
        <w:rPr>
          <w:rFonts w:hint="eastAsia"/>
        </w:rPr>
        <w:t>、</w:t>
      </w:r>
      <w:r>
        <w:t>任何类都不应该从具体类派生</w:t>
      </w:r>
      <w:r>
        <w:rPr>
          <w:rFonts w:hint="eastAsia"/>
        </w:rPr>
        <w:t>、</w:t>
      </w:r>
      <w:r>
        <w:t>尽量不要覆写基类的方法。</w:t>
      </w:r>
    </w:p>
    <w:p>
      <w:pPr>
        <w:ind w:firstLine="420"/>
      </w:pPr>
      <w:r>
        <w:rPr>
          <w:rFonts w:hint="eastAsia" w:asciiTheme="minorEastAsia" w:hAnsiTheme="minorEastAsia" w:cstheme="minorEastAsia"/>
        </w:rPr>
        <w:t>接口隔离原则：</w:t>
      </w:r>
      <w:r>
        <w:t>一个接口只服务于一个子模块或业务逻辑</w:t>
      </w:r>
      <w:r>
        <w:rPr>
          <w:rFonts w:hint="eastAsia"/>
        </w:rPr>
        <w:t>、</w:t>
      </w:r>
      <w:r>
        <w:t>通过业务逻辑压缩接口中的public方法，接口时常去回顾，尽量让接口达到“满身筋骨肉”，</w:t>
      </w:r>
      <w:bookmarkStart w:id="279" w:name="_GoBack"/>
      <w:bookmarkEnd w:id="279"/>
      <w:r>
        <w:t>而不是“肥嘟嘟”的一大堆方法。已经被污染了的接口，尽量去修改，若变更的风险较大，则采用适配器模式进行转化处理</w:t>
      </w:r>
      <w:r>
        <w:rPr>
          <w:rFonts w:hint="eastAsia"/>
        </w:rPr>
        <w:t>、</w:t>
      </w:r>
      <w:r>
        <w:t>了解环境，拒绝盲从。每个项目或产品都有特定的环境因素，不要盲从大师的设计，要根据业务逻辑进行最好的接口设计。</w:t>
      </w:r>
    </w:p>
    <w:p>
      <w:pPr>
        <w:ind w:firstLine="420"/>
        <w:rPr>
          <w:rFonts w:asciiTheme="minorEastAsia" w:hAnsiTheme="minorEastAsia" w:cstheme="minorEastAsia"/>
        </w:rPr>
      </w:pPr>
      <w:r>
        <w:rPr>
          <w:rFonts w:hint="eastAsia" w:asciiTheme="minorEastAsia" w:hAnsiTheme="minorEastAsia" w:cstheme="minorEastAsia"/>
        </w:rPr>
        <w:t>迪米特法则：最少知道原则。</w:t>
      </w:r>
    </w:p>
    <w:p>
      <w:pPr>
        <w:ind w:firstLine="420"/>
        <w:rPr>
          <w:rFonts w:asciiTheme="minorEastAsia" w:hAnsiTheme="minorEastAsia" w:cstheme="minorEastAsia"/>
        </w:rPr>
      </w:pPr>
      <w:r>
        <w:rPr>
          <w:rFonts w:hint="eastAsia" w:asciiTheme="minorEastAsia" w:hAnsiTheme="minorEastAsia" w:cstheme="minorEastAsia"/>
        </w:rPr>
        <w:t>开闭原则：对修改关闭，对扩展开放，如若需要修改通过扩展实现。</w:t>
      </w:r>
    </w:p>
    <w:p>
      <w:pPr>
        <w:pStyle w:val="22"/>
        <w:spacing w:beforeLines="100" w:afterLines="50"/>
        <w:outlineLvl w:val="1"/>
        <w:rPr>
          <w:rFonts w:ascii="Times New Roman" w:hAnsi="Times New Roman" w:eastAsia="宋体"/>
          <w:bCs/>
          <w:sz w:val="28"/>
          <w:szCs w:val="28"/>
        </w:rPr>
      </w:pPr>
      <w:bookmarkStart w:id="120" w:name="_Toc27223"/>
      <w:r>
        <w:rPr>
          <w:rFonts w:hint="eastAsia" w:ascii="Times New Roman" w:hAnsi="Times New Roman" w:eastAsia="宋体"/>
          <w:bCs/>
          <w:sz w:val="28"/>
          <w:szCs w:val="28"/>
        </w:rPr>
        <w:t>3.8 约束</w:t>
      </w:r>
      <w:bookmarkEnd w:id="120"/>
    </w:p>
    <w:p>
      <w:pPr>
        <w:rPr>
          <w:rFonts w:asciiTheme="minorEastAsia" w:hAnsiTheme="minorEastAsia" w:cstheme="minorEastAsia"/>
        </w:rPr>
      </w:pPr>
      <w:commentRangeStart w:id="2"/>
      <w:r>
        <w:rPr>
          <w:rFonts w:hint="eastAsia" w:asciiTheme="minorEastAsia" w:hAnsiTheme="minorEastAsia" w:cstheme="minorEastAsia"/>
        </w:rPr>
        <w:t>1、开发环境免费的eclipse，maven构建，git版本控制，MySQL5.5数据库</w:t>
      </w:r>
    </w:p>
    <w:p>
      <w:pPr>
        <w:rPr>
          <w:rFonts w:asciiTheme="minorEastAsia" w:hAnsiTheme="minorEastAsia" w:cstheme="minorEastAsia"/>
        </w:rPr>
      </w:pPr>
      <w:r>
        <w:rPr>
          <w:rFonts w:hint="eastAsia" w:asciiTheme="minorEastAsia" w:hAnsiTheme="minorEastAsia" w:cstheme="minorEastAsia"/>
        </w:rPr>
        <w:t>2、开发使用的JDK版本必须是JDK1.7。</w:t>
      </w:r>
    </w:p>
    <w:p>
      <w:pPr>
        <w:rPr>
          <w:rFonts w:asciiTheme="minorEastAsia" w:hAnsiTheme="minorEastAsia" w:cstheme="minorEastAsia"/>
        </w:rPr>
      </w:pPr>
      <w:r>
        <w:rPr>
          <w:rFonts w:hint="eastAsia" w:asciiTheme="minorEastAsia" w:hAnsiTheme="minorEastAsia" w:cstheme="minorEastAsia"/>
        </w:rPr>
        <w:t>3、对于程序中使用到的变量必须达到见名之意。</w:t>
      </w:r>
    </w:p>
    <w:p>
      <w:pPr>
        <w:rPr>
          <w:rFonts w:asciiTheme="minorEastAsia" w:hAnsiTheme="minorEastAsia" w:cstheme="minorEastAsia"/>
        </w:rPr>
      </w:pPr>
      <w:r>
        <w:rPr>
          <w:rFonts w:hint="eastAsia" w:asciiTheme="minorEastAsia" w:hAnsiTheme="minorEastAsia" w:cstheme="minorEastAsia"/>
        </w:rPr>
        <w:t>4、项目结构分层（V、C、S、M）。</w:t>
      </w:r>
    </w:p>
    <w:p>
      <w:pPr>
        <w:rPr>
          <w:rFonts w:asciiTheme="minorEastAsia" w:hAnsiTheme="minorEastAsia" w:cstheme="minorEastAsia"/>
        </w:rPr>
      </w:pPr>
      <w:r>
        <w:rPr>
          <w:rFonts w:hint="eastAsia" w:asciiTheme="minorEastAsia" w:hAnsiTheme="minorEastAsia" w:cstheme="minorEastAsia"/>
        </w:rPr>
        <w:t>5、发布项目的时候必须进行代码混淆。</w:t>
      </w:r>
    </w:p>
    <w:commentRangeEnd w:id="2"/>
    <w:p>
      <w:pPr>
        <w:pStyle w:val="22"/>
        <w:spacing w:beforeLines="100" w:afterLines="50"/>
        <w:outlineLvl w:val="1"/>
        <w:rPr>
          <w:rFonts w:ascii="Times New Roman" w:hAnsi="Times New Roman" w:eastAsia="宋体"/>
          <w:bCs/>
          <w:sz w:val="28"/>
          <w:szCs w:val="28"/>
        </w:rPr>
      </w:pPr>
      <w:r>
        <w:rPr>
          <w:rStyle w:val="19"/>
          <w:rFonts w:asciiTheme="minorHAnsi" w:hAnsiTheme="minorHAnsi" w:eastAsiaTheme="minorEastAsia" w:cstheme="minorBidi"/>
          <w:b w:val="0"/>
        </w:rPr>
        <w:commentReference w:id="2"/>
      </w:r>
      <w:bookmarkStart w:id="121" w:name="_Toc16232"/>
      <w:r>
        <w:rPr>
          <w:rFonts w:hint="eastAsia" w:ascii="Times New Roman" w:hAnsi="Times New Roman" w:eastAsia="宋体"/>
          <w:bCs/>
          <w:sz w:val="28"/>
          <w:szCs w:val="28"/>
        </w:rPr>
        <w:t>3.9 将来可能提出的需求</w:t>
      </w:r>
      <w:bookmarkEnd w:id="121"/>
    </w:p>
    <w:p>
      <w:pPr>
        <w:rPr>
          <w:rFonts w:asciiTheme="minorEastAsia" w:hAnsiTheme="minorEastAsia" w:cstheme="minorEastAsia"/>
        </w:rPr>
      </w:pPr>
      <w:commentRangeStart w:id="3"/>
      <w:r>
        <w:rPr>
          <w:rFonts w:hint="eastAsia" w:asciiTheme="minorEastAsia" w:hAnsiTheme="minorEastAsia" w:cstheme="minorEastAsia"/>
        </w:rPr>
        <w:t>1、该平台将来可能会接入相应的android端</w:t>
      </w:r>
    </w:p>
    <w:p>
      <w:pPr>
        <w:rPr>
          <w:rFonts w:asciiTheme="minorEastAsia" w:hAnsiTheme="minorEastAsia" w:cstheme="minorEastAsia"/>
        </w:rPr>
      </w:pPr>
      <w:r>
        <w:rPr>
          <w:rFonts w:hint="eastAsia" w:asciiTheme="minorEastAsia" w:hAnsiTheme="minorEastAsia" w:cstheme="minorEastAsia"/>
        </w:rPr>
        <w:t>2、指导教师给特定项目制定生命周期。</w:t>
      </w:r>
    </w:p>
    <w:p>
      <w:pPr>
        <w:rPr>
          <w:rFonts w:asciiTheme="minorEastAsia" w:hAnsiTheme="minorEastAsia" w:cstheme="minorEastAsia"/>
        </w:rPr>
      </w:pPr>
      <w:r>
        <w:rPr>
          <w:rFonts w:hint="eastAsia" w:asciiTheme="minorEastAsia" w:hAnsiTheme="minorEastAsia" w:cstheme="minorEastAsia"/>
        </w:rPr>
        <w:t>3、项目数据统计分析。</w:t>
      </w:r>
    </w:p>
    <w:commentRangeEnd w:id="3"/>
    <w:p>
      <w:pPr>
        <w:rPr>
          <w:rFonts w:asciiTheme="minorEastAsia" w:hAnsiTheme="minorEastAsia" w:cstheme="minorEastAsia"/>
        </w:rPr>
      </w:pPr>
      <w:r>
        <w:rPr>
          <w:rStyle w:val="19"/>
        </w:rPr>
        <w:commentReference w:id="3"/>
      </w:r>
    </w:p>
    <w:p>
      <w:pPr>
        <w:pStyle w:val="2"/>
        <w:spacing w:before="156" w:after="156"/>
        <w:rPr>
          <w:rFonts w:ascii="Times New Roman" w:hAnsi="Times New Roman" w:cs="Times New Roman"/>
          <w:kern w:val="2"/>
          <w:szCs w:val="30"/>
        </w:rPr>
      </w:pPr>
      <w:bookmarkStart w:id="122" w:name="_Toc8164"/>
      <w:bookmarkStart w:id="123" w:name="_Toc25098"/>
      <w:bookmarkStart w:id="124" w:name="_Toc20166"/>
      <w:r>
        <w:rPr>
          <w:rFonts w:hint="eastAsia" w:ascii="Times New Roman" w:hAnsi="Times New Roman" w:cs="Times New Roman"/>
          <w:kern w:val="2"/>
          <w:szCs w:val="30"/>
        </w:rPr>
        <w:t>4 总体设计</w:t>
      </w:r>
      <w:bookmarkEnd w:id="122"/>
      <w:bookmarkEnd w:id="123"/>
      <w:bookmarkEnd w:id="124"/>
    </w:p>
    <w:p>
      <w:pPr>
        <w:pStyle w:val="6"/>
        <w:tabs>
          <w:tab w:val="right" w:leader="dot" w:pos="9185"/>
        </w:tabs>
        <w:spacing w:line="360" w:lineRule="auto"/>
        <w:ind w:left="0" w:leftChars="0" w:firstLine="420"/>
        <w:jc w:val="center"/>
        <w:rPr>
          <w:rFonts w:ascii="Times New Roman" w:hAnsi="Times New Roman" w:eastAsia="宋体" w:cs="Times New Roman"/>
          <w:b/>
          <w:bCs/>
          <w:sz w:val="28"/>
          <w:szCs w:val="28"/>
        </w:rPr>
      </w:pPr>
      <w:r>
        <w:fldChar w:fldCharType="begin"/>
      </w:r>
      <w:r>
        <w:instrText xml:space="preserve"> HYPERLINK \l "_Toc30850" </w:instrText>
      </w:r>
      <w:r>
        <w:fldChar w:fldCharType="separate"/>
      </w:r>
      <w:r>
        <w:rPr>
          <w:rFonts w:hint="eastAsia" w:ascii="Times New Roman" w:hAnsi="Times New Roman" w:eastAsia="宋体" w:cs="Times New Roman"/>
          <w:b/>
          <w:bCs/>
          <w:sz w:val="28"/>
          <w:szCs w:val="28"/>
        </w:rPr>
        <w:t>4</w:t>
      </w:r>
      <w:r>
        <w:rPr>
          <w:rFonts w:ascii="Times New Roman" w:hAnsi="Times New Roman" w:eastAsia="宋体" w:cs="Times New Roman"/>
          <w:b/>
          <w:bCs/>
          <w:sz w:val="28"/>
          <w:szCs w:val="28"/>
        </w:rPr>
        <w:t>.1 系统架构设计</w:t>
      </w:r>
      <w:r>
        <w:rPr>
          <w:rFonts w:ascii="Times New Roman" w:hAnsi="Times New Roman" w:eastAsia="宋体" w:cs="Times New Roman"/>
          <w:b/>
          <w:bCs/>
          <w:sz w:val="28"/>
          <w:szCs w:val="28"/>
        </w:rPr>
        <w:fldChar w:fldCharType="end"/>
      </w:r>
    </w:p>
    <w:p>
      <w:pPr>
        <w:ind w:firstLine="420"/>
        <w:rPr>
          <w:rFonts w:asciiTheme="minorEastAsia" w:hAnsiTheme="minorEastAsia" w:cstheme="minorEastAsia"/>
        </w:rPr>
      </w:pPr>
      <w:r>
        <w:rPr>
          <w:rFonts w:asciiTheme="minorEastAsia" w:hAnsiTheme="minorEastAsia" w:cstheme="minorEastAsia"/>
        </w:rPr>
        <w:t>整个系统采用B/S结构，用户可在浏览器中完成和整个系统的交互。对于</w:t>
      </w:r>
      <w:r>
        <w:rPr>
          <w:rFonts w:hint="eastAsia" w:asciiTheme="minorEastAsia" w:hAnsiTheme="minorEastAsia" w:cstheme="minorEastAsia"/>
        </w:rPr>
        <w:t>学生</w:t>
      </w:r>
      <w:r>
        <w:rPr>
          <w:rFonts w:asciiTheme="minorEastAsia" w:hAnsiTheme="minorEastAsia" w:cstheme="minorEastAsia"/>
        </w:rPr>
        <w:t>用户，主要实现用户的注册、登录、修改个人信息、</w:t>
      </w:r>
      <w:r>
        <w:rPr>
          <w:rFonts w:hint="eastAsia" w:asciiTheme="minorEastAsia" w:hAnsiTheme="minorEastAsia" w:cstheme="minorEastAsia"/>
        </w:rPr>
        <w:t>查看新闻、查看项目动态、项目创建、项目管理、任务管理、团队管理，对于教师用户，主要实现登录注册、项目审核、项目查看，平台管理员主要实现用户管理、用户审核、项目管理、系统维护、数据备份等</w:t>
      </w:r>
      <w:r>
        <w:rPr>
          <w:rFonts w:asciiTheme="minorEastAsia" w:hAnsiTheme="minorEastAsia" w:cstheme="minorEastAsia"/>
        </w:rPr>
        <w:t>。上述的所有功能都通过与后台服务器的数据交互来完成的。具体的架构如图4-1所示。</w:t>
      </w:r>
    </w:p>
    <w:p/>
    <w:p>
      <w:pPr>
        <w:widowControl/>
        <w:jc w:val="center"/>
      </w:pPr>
      <w:r>
        <w:rPr>
          <w:rFonts w:ascii="宋体" w:hAnsi="宋体" w:eastAsia="宋体" w:cs="宋体"/>
          <w:kern w:val="0"/>
          <w:sz w:val="24"/>
        </w:rPr>
        <w:fldChar w:fldCharType="begin"/>
      </w:r>
      <w:r>
        <w:rPr>
          <w:rFonts w:ascii="宋体" w:hAnsi="宋体" w:eastAsia="宋体" w:cs="宋体"/>
          <w:kern w:val="0"/>
          <w:sz w:val="24"/>
        </w:rPr>
        <w:instrText xml:space="preserve">INCLUDEPICTURE \d "C:\\Users\\RBB\\AppData\\Roaming\\Tencent\\Users\\314187985\\QQ\\WinTemp\\RichOle\\K9L}MV3JP@WEC89X7YPO{29.png"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114300" distR="114300">
            <wp:extent cx="5117465" cy="2969895"/>
            <wp:effectExtent l="0" t="0" r="6985" b="190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37"/>
                    <a:srcRect/>
                    <a:stretch>
                      <a:fillRect/>
                    </a:stretch>
                  </pic:blipFill>
                  <pic:spPr>
                    <a:xfrm>
                      <a:off x="0" y="0"/>
                      <a:ext cx="5117465" cy="2969895"/>
                    </a:xfrm>
                    <a:prstGeom prst="rect">
                      <a:avLst/>
                    </a:prstGeom>
                    <a:noFill/>
                    <a:ln w="9525">
                      <a:noFill/>
                    </a:ln>
                  </pic:spPr>
                </pic:pic>
              </a:graphicData>
            </a:graphic>
          </wp:inline>
        </w:drawing>
      </w:r>
      <w:r>
        <w:rPr>
          <w:rFonts w:ascii="宋体" w:hAnsi="宋体" w:eastAsia="宋体" w:cs="宋体"/>
          <w:kern w:val="0"/>
          <w:sz w:val="24"/>
        </w:rPr>
        <w:fldChar w:fldCharType="end"/>
      </w:r>
    </w:p>
    <w:p>
      <w:pPr>
        <w:spacing w:afterLines="50" w:line="400" w:lineRule="exact"/>
        <w:jc w:val="center"/>
        <w:rPr>
          <w:rFonts w:ascii="Times New Roman" w:hAnsi="Times New Roman" w:eastAsia="宋体" w:cs="Times New Roman"/>
          <w:b/>
          <w:bCs/>
          <w:sz w:val="28"/>
          <w:szCs w:val="28"/>
        </w:rPr>
      </w:pPr>
      <w:r>
        <w:rPr>
          <w:rFonts w:ascii="Times New Roman" w:hAnsi="Times New Roman" w:cs="Times New Roman"/>
          <w:b/>
          <w:szCs w:val="21"/>
        </w:rPr>
        <w:t>图4-1系统架构图</w:t>
      </w:r>
    </w:p>
    <w:p>
      <w:pPr>
        <w:ind w:firstLine="420"/>
        <w:jc w:val="center"/>
        <w:rPr>
          <w:rFonts w:ascii="Times New Roman" w:hAnsi="Times New Roman" w:eastAsia="宋体" w:cs="Times New Roman"/>
          <w:b/>
          <w:bCs/>
          <w:sz w:val="28"/>
          <w:szCs w:val="28"/>
        </w:rPr>
      </w:pPr>
    </w:p>
    <w:p>
      <w:pPr>
        <w:ind w:firstLine="420"/>
        <w:jc w:val="center"/>
        <w:rPr>
          <w:rFonts w:ascii="Times New Roman" w:hAnsi="Times New Roman" w:eastAsia="宋体" w:cs="Times New Roman"/>
          <w:b/>
          <w:bCs/>
          <w:sz w:val="28"/>
          <w:szCs w:val="28"/>
        </w:rPr>
      </w:pPr>
      <w:r>
        <w:rPr>
          <w:rFonts w:hint="eastAsia" w:ascii="Times New Roman" w:hAnsi="Times New Roman" w:eastAsia="宋体" w:cs="Times New Roman"/>
          <w:b/>
          <w:bCs/>
          <w:sz w:val="28"/>
          <w:szCs w:val="28"/>
        </w:rPr>
        <w:t>4</w:t>
      </w:r>
      <w:r>
        <w:rPr>
          <w:rFonts w:ascii="Times New Roman" w:hAnsi="Times New Roman" w:eastAsia="宋体" w:cs="Times New Roman"/>
          <w:b/>
          <w:bCs/>
          <w:sz w:val="28"/>
          <w:szCs w:val="28"/>
        </w:rPr>
        <w:t>.</w:t>
      </w:r>
      <w:r>
        <w:rPr>
          <w:rFonts w:hint="eastAsia" w:ascii="Times New Roman" w:hAnsi="Times New Roman" w:eastAsia="宋体" w:cs="Times New Roman"/>
          <w:b/>
          <w:bCs/>
          <w:sz w:val="28"/>
          <w:szCs w:val="28"/>
        </w:rPr>
        <w:t>2平台</w:t>
      </w:r>
      <w:r>
        <w:rPr>
          <w:rFonts w:ascii="Times New Roman" w:hAnsi="Times New Roman" w:eastAsia="宋体" w:cs="Times New Roman"/>
          <w:b/>
          <w:bCs/>
          <w:sz w:val="28"/>
          <w:szCs w:val="28"/>
        </w:rPr>
        <w:t>功能模块设计</w:t>
      </w:r>
    </w:p>
    <w:p>
      <w:pPr>
        <w:ind w:firstLine="420"/>
        <w:rPr>
          <w:rFonts w:ascii="Calibri" w:hAnsi="Calibri" w:eastAsia="宋体" w:cs="Times New Roman"/>
          <w:b/>
          <w:kern w:val="0"/>
          <w:sz w:val="24"/>
          <w:szCs w:val="22"/>
        </w:rPr>
      </w:pPr>
      <w:r>
        <w:rPr>
          <w:rFonts w:ascii="Calibri" w:hAnsi="Calibri" w:eastAsia="宋体" w:cs="Times New Roman"/>
          <w:b/>
          <w:kern w:val="0"/>
          <w:sz w:val="24"/>
          <w:szCs w:val="22"/>
        </w:rPr>
        <w:t>4.</w:t>
      </w:r>
      <w:r>
        <w:rPr>
          <w:rFonts w:hint="eastAsia" w:ascii="Calibri" w:hAnsi="Calibri" w:eastAsia="宋体" w:cs="Times New Roman"/>
          <w:b/>
          <w:kern w:val="0"/>
          <w:sz w:val="24"/>
          <w:szCs w:val="22"/>
        </w:rPr>
        <w:t>2</w:t>
      </w:r>
      <w:r>
        <w:rPr>
          <w:rFonts w:ascii="Calibri" w:hAnsi="Calibri" w:eastAsia="宋体" w:cs="Times New Roman"/>
          <w:b/>
          <w:kern w:val="0"/>
          <w:sz w:val="24"/>
          <w:szCs w:val="22"/>
        </w:rPr>
        <w:t>.</w:t>
      </w:r>
      <w:r>
        <w:rPr>
          <w:rFonts w:hint="eastAsia" w:ascii="Calibri" w:hAnsi="Calibri" w:eastAsia="宋体" w:cs="Times New Roman"/>
          <w:b/>
          <w:kern w:val="0"/>
          <w:sz w:val="24"/>
          <w:szCs w:val="22"/>
        </w:rPr>
        <w:t>1</w:t>
      </w:r>
      <w:r>
        <w:rPr>
          <w:rFonts w:hint="eastAsia" w:ascii="Times New Roman" w:hAnsi="Times New Roman" w:eastAsia="宋体" w:cs="Times New Roman"/>
          <w:b/>
          <w:bCs/>
          <w:sz w:val="28"/>
          <w:szCs w:val="28"/>
        </w:rPr>
        <w:t>平台总体</w:t>
      </w:r>
      <w:r>
        <w:rPr>
          <w:rFonts w:ascii="Calibri" w:hAnsi="Calibri" w:eastAsia="宋体" w:cs="Times New Roman"/>
          <w:b/>
          <w:kern w:val="0"/>
          <w:sz w:val="24"/>
          <w:szCs w:val="22"/>
        </w:rPr>
        <w:t>功能</w:t>
      </w:r>
      <w:r>
        <w:rPr>
          <w:rFonts w:hint="eastAsia" w:ascii="Calibri" w:hAnsi="Calibri" w:eastAsia="宋体" w:cs="Times New Roman"/>
          <w:b/>
          <w:kern w:val="0"/>
          <w:sz w:val="24"/>
          <w:szCs w:val="22"/>
        </w:rPr>
        <w:t>结构图</w:t>
      </w:r>
    </w:p>
    <w:p>
      <w:pPr>
        <w:ind w:firstLine="420"/>
        <w:rPr>
          <w:rFonts w:asciiTheme="minorEastAsia" w:hAnsiTheme="minorEastAsia" w:cstheme="minorEastAsia"/>
        </w:rPr>
      </w:pPr>
      <w:r>
        <w:rPr>
          <w:rFonts w:hint="eastAsia" w:asciiTheme="minorEastAsia" w:hAnsiTheme="minorEastAsia" w:cstheme="minorEastAsia"/>
        </w:rPr>
        <w:t>按照主要功能可以划分为：项目管理，团队管理，任务管理，系统维护，新闻展示、项目动态展示、师资力量七大模块，每一模块会有具体的细分功能，</w:t>
      </w:r>
      <w:r>
        <w:rPr>
          <w:rFonts w:asciiTheme="minorEastAsia" w:hAnsiTheme="minorEastAsia" w:cstheme="minorEastAsia"/>
        </w:rPr>
        <w:t>具体</w:t>
      </w:r>
      <w:r>
        <w:rPr>
          <w:rFonts w:hint="eastAsia" w:asciiTheme="minorEastAsia" w:hAnsiTheme="minorEastAsia" w:cstheme="minorEastAsia"/>
        </w:rPr>
        <w:t>的软件功能结构如</w:t>
      </w:r>
      <w:r>
        <w:rPr>
          <w:rFonts w:asciiTheme="minorEastAsia" w:hAnsiTheme="minorEastAsia" w:cstheme="minorEastAsia"/>
        </w:rPr>
        <w:t>图4-</w:t>
      </w:r>
      <w:r>
        <w:rPr>
          <w:rFonts w:hint="eastAsia" w:asciiTheme="minorEastAsia" w:hAnsiTheme="minorEastAsia" w:cstheme="minorEastAsia"/>
        </w:rPr>
        <w:t>2</w:t>
      </w:r>
      <w:r>
        <w:rPr>
          <w:rFonts w:asciiTheme="minorEastAsia" w:hAnsiTheme="minorEastAsia" w:cstheme="minorEastAsia"/>
        </w:rPr>
        <w:t>所示</w:t>
      </w:r>
      <w:r>
        <w:rPr>
          <w:rFonts w:hint="eastAsia" w:asciiTheme="minorEastAsia" w:hAnsiTheme="minorEastAsia" w:cstheme="minorEastAsia"/>
        </w:rPr>
        <w:t>。</w:t>
      </w:r>
    </w:p>
    <w:p>
      <w:pPr>
        <w:widowControl/>
        <w:jc w:val="center"/>
      </w:pPr>
      <w:r>
        <w:rPr>
          <w:rFonts w:ascii="宋体" w:hAnsi="宋体" w:eastAsia="宋体" w:cs="宋体"/>
          <w:kern w:val="0"/>
          <w:sz w:val="24"/>
        </w:rPr>
        <w:fldChar w:fldCharType="begin"/>
      </w:r>
      <w:r>
        <w:rPr>
          <w:rFonts w:ascii="宋体" w:hAnsi="宋体" w:eastAsia="宋体" w:cs="宋体"/>
          <w:kern w:val="0"/>
          <w:sz w:val="24"/>
        </w:rPr>
        <w:instrText xml:space="preserve">INCLUDEPICTURE \d "C:\\Users\\RBB\\AppData\\Roaming\\Tencent\\Users\\314187985\\QQ\\WinTemp\\RichOle\\T1C5FC7AJ%K$S5S`9EJQP~Q.png"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114300" distR="114300">
            <wp:extent cx="5147945" cy="2496820"/>
            <wp:effectExtent l="0" t="0" r="14605" b="17780"/>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38"/>
                    <a:stretch>
                      <a:fillRect/>
                    </a:stretch>
                  </pic:blipFill>
                  <pic:spPr>
                    <a:xfrm>
                      <a:off x="0" y="0"/>
                      <a:ext cx="5147945" cy="2496820"/>
                    </a:xfrm>
                    <a:prstGeom prst="rect">
                      <a:avLst/>
                    </a:prstGeom>
                    <a:noFill/>
                    <a:ln w="9525">
                      <a:noFill/>
                    </a:ln>
                  </pic:spPr>
                </pic:pic>
              </a:graphicData>
            </a:graphic>
          </wp:inline>
        </w:drawing>
      </w:r>
      <w:r>
        <w:rPr>
          <w:rFonts w:ascii="宋体" w:hAnsi="宋体" w:eastAsia="宋体" w:cs="宋体"/>
          <w:kern w:val="0"/>
          <w:sz w:val="24"/>
        </w:rPr>
        <w:fldChar w:fldCharType="end"/>
      </w:r>
    </w:p>
    <w:p>
      <w:pPr>
        <w:spacing w:afterLines="50" w:line="400" w:lineRule="exact"/>
        <w:jc w:val="center"/>
        <w:rPr>
          <w:rFonts w:ascii="Times New Roman" w:hAnsi="Times New Roman" w:cs="Times New Roman"/>
          <w:b/>
          <w:szCs w:val="21"/>
        </w:rPr>
      </w:pPr>
      <w:bookmarkStart w:id="125" w:name="_Toc32611"/>
      <w:r>
        <w:rPr>
          <w:rFonts w:hint="eastAsia" w:ascii="Times New Roman" w:hAnsi="Times New Roman" w:cs="Times New Roman"/>
          <w:b/>
          <w:szCs w:val="21"/>
        </w:rPr>
        <w:t>图4-2软件功能结构图</w:t>
      </w:r>
      <w:bookmarkEnd w:id="125"/>
    </w:p>
    <w:p>
      <w:pPr>
        <w:pStyle w:val="3"/>
        <w:spacing w:before="156" w:after="156"/>
        <w:ind w:firstLine="420"/>
      </w:pPr>
      <w:bookmarkStart w:id="126" w:name="_Toc14853"/>
      <w:bookmarkStart w:id="127" w:name="_Toc23844"/>
      <w:bookmarkStart w:id="128" w:name="_Toc14892"/>
      <w:r>
        <w:t>4.</w:t>
      </w:r>
      <w:r>
        <w:rPr>
          <w:rFonts w:hint="eastAsia"/>
        </w:rPr>
        <w:t>2</w:t>
      </w:r>
      <w:r>
        <w:t xml:space="preserve">.2 </w:t>
      </w:r>
      <w:bookmarkEnd w:id="126"/>
      <w:r>
        <w:rPr>
          <w:rFonts w:hint="eastAsia"/>
        </w:rPr>
        <w:t>学生</w:t>
      </w:r>
      <w:r>
        <w:rPr>
          <w:rFonts w:ascii="Times New Roman" w:hAnsi="Times New Roman"/>
          <w:bCs/>
        </w:rPr>
        <w:t>用户功能设计</w:t>
      </w:r>
      <w:bookmarkEnd w:id="127"/>
      <w:bookmarkEnd w:id="128"/>
    </w:p>
    <w:p>
      <w:pPr>
        <w:spacing w:line="400" w:lineRule="exact"/>
        <w:ind w:firstLine="480" w:firstLineChars="200"/>
        <w:rPr>
          <w:rFonts w:ascii="Times New Roman" w:hAnsi="Times New Roman" w:eastAsia="楷体" w:cs="Times New Roman"/>
          <w:sz w:val="24"/>
        </w:rPr>
      </w:pPr>
      <w:r>
        <w:rPr>
          <w:rFonts w:ascii="Times New Roman" w:hAnsi="Times New Roman" w:eastAsia="楷体" w:cs="Times New Roman"/>
          <w:sz w:val="24"/>
        </w:rPr>
        <w:t>1.</w:t>
      </w:r>
      <w:r>
        <w:rPr>
          <w:rFonts w:hint="eastAsia" w:ascii="Times New Roman" w:hAnsi="Times New Roman" w:eastAsia="楷体" w:cs="Times New Roman"/>
          <w:sz w:val="24"/>
        </w:rPr>
        <w:t>学生注册和</w:t>
      </w:r>
      <w:r>
        <w:rPr>
          <w:rFonts w:ascii="Times New Roman" w:hAnsi="Times New Roman" w:eastAsia="楷体" w:cs="Times New Roman"/>
          <w:sz w:val="24"/>
        </w:rPr>
        <w:t>登录</w:t>
      </w:r>
    </w:p>
    <w:p>
      <w:pPr>
        <w:spacing w:line="400" w:lineRule="exact"/>
        <w:ind w:firstLine="420" w:firstLineChars="200"/>
        <w:rPr>
          <w:rFonts w:asciiTheme="minorEastAsia" w:hAnsiTheme="minorEastAsia" w:cstheme="minorEastAsia"/>
        </w:rPr>
      </w:pPr>
      <w:r>
        <w:rPr>
          <w:rFonts w:asciiTheme="minorEastAsia" w:hAnsiTheme="minorEastAsia" w:cstheme="minorEastAsia"/>
        </w:rPr>
        <w:t>用户在登录时</w:t>
      </w:r>
      <w:r>
        <w:rPr>
          <w:rFonts w:hint="eastAsia" w:asciiTheme="minorEastAsia" w:hAnsiTheme="minorEastAsia" w:cstheme="minorEastAsia"/>
        </w:rPr>
        <w:t>有账号直接</w:t>
      </w:r>
      <w:r>
        <w:rPr>
          <w:rFonts w:asciiTheme="minorEastAsia" w:hAnsiTheme="minorEastAsia" w:cstheme="minorEastAsia"/>
        </w:rPr>
        <w:t>输入用户名</w:t>
      </w:r>
      <w:r>
        <w:rPr>
          <w:rFonts w:hint="eastAsia" w:asciiTheme="minorEastAsia" w:hAnsiTheme="minorEastAsia" w:cstheme="minorEastAsia"/>
        </w:rPr>
        <w:t>和</w:t>
      </w:r>
      <w:r>
        <w:rPr>
          <w:rFonts w:asciiTheme="minorEastAsia" w:hAnsiTheme="minorEastAsia" w:cstheme="minorEastAsia"/>
        </w:rPr>
        <w:t>密码，如果用户名密码错误，会提示出错信息，</w:t>
      </w:r>
      <w:r>
        <w:rPr>
          <w:rFonts w:hint="eastAsia" w:asciiTheme="minorEastAsia" w:hAnsiTheme="minorEastAsia" w:cstheme="minorEastAsia"/>
        </w:rPr>
        <w:t>直到</w:t>
      </w:r>
      <w:r>
        <w:rPr>
          <w:rFonts w:asciiTheme="minorEastAsia" w:hAnsiTheme="minorEastAsia" w:cstheme="minorEastAsia"/>
        </w:rPr>
        <w:t>用户输入正确的信息，完成登录</w:t>
      </w:r>
      <w:r>
        <w:rPr>
          <w:rFonts w:hint="eastAsia" w:asciiTheme="minorEastAsia" w:hAnsiTheme="minorEastAsia" w:cstheme="minorEastAsia"/>
        </w:rPr>
        <w:t>，没有账号需要注册，注册信息正确注册成功，注册信息有误注册失败，给出注册错误提示信息，重新填写注册。</w:t>
      </w:r>
      <w:r>
        <w:rPr>
          <w:rFonts w:asciiTheme="minorEastAsia" w:hAnsiTheme="minorEastAsia" w:cstheme="minorEastAsia"/>
        </w:rPr>
        <w:t>具体</w:t>
      </w:r>
      <w:r>
        <w:rPr>
          <w:rFonts w:hint="eastAsia" w:asciiTheme="minorEastAsia" w:hAnsiTheme="minorEastAsia" w:cstheme="minorEastAsia"/>
        </w:rPr>
        <w:t>的软件功能结构如</w:t>
      </w:r>
      <w:r>
        <w:rPr>
          <w:rFonts w:asciiTheme="minorEastAsia" w:hAnsiTheme="minorEastAsia" w:cstheme="minorEastAsia"/>
        </w:rPr>
        <w:t>图4-</w:t>
      </w:r>
      <w:r>
        <w:rPr>
          <w:rFonts w:hint="eastAsia" w:asciiTheme="minorEastAsia" w:hAnsiTheme="minorEastAsia" w:cstheme="minorEastAsia"/>
        </w:rPr>
        <w:t>3</w:t>
      </w:r>
      <w:r>
        <w:rPr>
          <w:rFonts w:asciiTheme="minorEastAsia" w:hAnsiTheme="minorEastAsia" w:cstheme="minorEastAsia"/>
        </w:rPr>
        <w:t>所示</w:t>
      </w:r>
      <w:r>
        <w:rPr>
          <w:rFonts w:hint="eastAsia" w:asciiTheme="minorEastAsia" w:hAnsiTheme="minorEastAsia" w:cstheme="minorEastAsia"/>
        </w:rPr>
        <w:t>。</w:t>
      </w:r>
    </w:p>
    <w:p>
      <w:pPr>
        <w:widowControl/>
        <w:jc w:val="center"/>
      </w:pPr>
      <w:r>
        <w:rPr>
          <w:rFonts w:ascii="宋体" w:hAnsi="宋体" w:eastAsia="宋体" w:cs="宋体"/>
          <w:kern w:val="0"/>
          <w:sz w:val="24"/>
        </w:rPr>
        <w:fldChar w:fldCharType="begin"/>
      </w:r>
      <w:r>
        <w:rPr>
          <w:rFonts w:ascii="宋体" w:hAnsi="宋体" w:eastAsia="宋体" w:cs="宋体"/>
          <w:kern w:val="0"/>
          <w:sz w:val="24"/>
        </w:rPr>
        <w:instrText xml:space="preserve">INCLUDEPICTURE \d "C:\\Users\\RBB\\AppData\\Roaming\\Tencent\\Users\\314187985\\QQ\\WinTemp\\RichOle\\B1MVGH7CNVXQKUD1TRYY$A2.png"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114300" distR="114300">
            <wp:extent cx="4744720" cy="2519045"/>
            <wp:effectExtent l="0" t="0" r="17780" b="14605"/>
            <wp:docPr id="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IMG_256"/>
                    <pic:cNvPicPr>
                      <a:picLocks noChangeAspect="1"/>
                    </pic:cNvPicPr>
                  </pic:nvPicPr>
                  <pic:blipFill>
                    <a:blip r:embed="rId39"/>
                    <a:stretch>
                      <a:fillRect/>
                    </a:stretch>
                  </pic:blipFill>
                  <pic:spPr>
                    <a:xfrm>
                      <a:off x="0" y="0"/>
                      <a:ext cx="4744720" cy="2519045"/>
                    </a:xfrm>
                    <a:prstGeom prst="rect">
                      <a:avLst/>
                    </a:prstGeom>
                    <a:noFill/>
                    <a:ln w="9525">
                      <a:noFill/>
                    </a:ln>
                  </pic:spPr>
                </pic:pic>
              </a:graphicData>
            </a:graphic>
          </wp:inline>
        </w:drawing>
      </w:r>
      <w:r>
        <w:rPr>
          <w:rFonts w:ascii="宋体" w:hAnsi="宋体" w:eastAsia="宋体" w:cs="宋体"/>
          <w:kern w:val="0"/>
          <w:sz w:val="24"/>
        </w:rPr>
        <w:fldChar w:fldCharType="end"/>
      </w:r>
    </w:p>
    <w:p>
      <w:pPr>
        <w:spacing w:afterLines="50" w:line="400" w:lineRule="exact"/>
        <w:jc w:val="center"/>
        <w:rPr>
          <w:rFonts w:ascii="Times New Roman" w:hAnsi="Times New Roman" w:cs="Times New Roman"/>
          <w:sz w:val="24"/>
        </w:rPr>
      </w:pPr>
      <w:r>
        <w:rPr>
          <w:rFonts w:ascii="Times New Roman" w:hAnsi="Times New Roman" w:cs="Times New Roman"/>
          <w:b/>
          <w:szCs w:val="21"/>
        </w:rPr>
        <w:t>图4-</w:t>
      </w:r>
      <w:r>
        <w:rPr>
          <w:rFonts w:hint="eastAsia" w:ascii="Times New Roman" w:hAnsi="Times New Roman" w:cs="Times New Roman"/>
          <w:b/>
          <w:szCs w:val="21"/>
        </w:rPr>
        <w:t>3</w:t>
      </w:r>
      <w:r>
        <w:rPr>
          <w:rFonts w:ascii="Times New Roman" w:hAnsi="Times New Roman" w:cs="Times New Roman"/>
          <w:b/>
          <w:szCs w:val="21"/>
        </w:rPr>
        <w:t>用户登录、注册活动图</w:t>
      </w:r>
    </w:p>
    <w:p>
      <w:pPr>
        <w:spacing w:line="400" w:lineRule="exact"/>
        <w:ind w:firstLine="480" w:firstLineChars="200"/>
        <w:rPr>
          <w:rFonts w:ascii="Times New Roman" w:hAnsi="Times New Roman" w:eastAsia="楷体" w:cs="Times New Roman"/>
          <w:sz w:val="24"/>
        </w:rPr>
      </w:pPr>
      <w:r>
        <w:rPr>
          <w:rFonts w:hint="eastAsia" w:ascii="Times New Roman" w:hAnsi="Times New Roman" w:eastAsia="楷体" w:cs="Times New Roman"/>
          <w:sz w:val="24"/>
        </w:rPr>
        <w:t>2</w:t>
      </w:r>
      <w:r>
        <w:rPr>
          <w:rFonts w:ascii="Times New Roman" w:hAnsi="Times New Roman" w:eastAsia="楷体" w:cs="Times New Roman"/>
          <w:sz w:val="24"/>
        </w:rPr>
        <w:t>.</w:t>
      </w:r>
      <w:r>
        <w:rPr>
          <w:rFonts w:hint="eastAsia" w:ascii="Times New Roman" w:hAnsi="Times New Roman" w:eastAsia="楷体" w:cs="Times New Roman"/>
          <w:sz w:val="24"/>
        </w:rPr>
        <w:t>修改我的基本信息和头像</w:t>
      </w:r>
    </w:p>
    <w:p>
      <w:pPr>
        <w:spacing w:line="400" w:lineRule="exact"/>
        <w:ind w:firstLine="420" w:firstLineChars="200"/>
        <w:rPr>
          <w:rFonts w:asciiTheme="minorEastAsia" w:hAnsiTheme="minorEastAsia" w:cstheme="minorEastAsia"/>
        </w:rPr>
      </w:pPr>
      <w:r>
        <w:rPr>
          <w:rFonts w:asciiTheme="minorEastAsia" w:hAnsiTheme="minorEastAsia" w:cstheme="minorEastAsia"/>
        </w:rPr>
        <w:t>用户</w:t>
      </w:r>
      <w:r>
        <w:rPr>
          <w:rFonts w:hint="eastAsia" w:asciiTheme="minorEastAsia" w:hAnsiTheme="minorEastAsia" w:cstheme="minorEastAsia"/>
        </w:rPr>
        <w:t>进入我的信息主界面后，可以修改自己的基本信息和上传自己的头像，信息若有误则选择提示重新输入否则修改成功，上传头像格式或者大小有误则提示重新上传，否则成功。</w:t>
      </w:r>
      <w:r>
        <w:rPr>
          <w:rFonts w:asciiTheme="minorEastAsia" w:hAnsiTheme="minorEastAsia" w:cstheme="minorEastAsia"/>
        </w:rPr>
        <w:t>具体</w:t>
      </w:r>
      <w:r>
        <w:rPr>
          <w:rFonts w:hint="eastAsia" w:asciiTheme="minorEastAsia" w:hAnsiTheme="minorEastAsia" w:cstheme="minorEastAsia"/>
        </w:rPr>
        <w:t>的软件功能结构如</w:t>
      </w:r>
      <w:r>
        <w:rPr>
          <w:rFonts w:asciiTheme="minorEastAsia" w:hAnsiTheme="minorEastAsia" w:cstheme="minorEastAsia"/>
        </w:rPr>
        <w:t>图4-</w:t>
      </w:r>
      <w:r>
        <w:rPr>
          <w:rFonts w:hint="eastAsia" w:asciiTheme="minorEastAsia" w:hAnsiTheme="minorEastAsia" w:cstheme="minorEastAsia"/>
        </w:rPr>
        <w:t>4</w:t>
      </w:r>
      <w:r>
        <w:rPr>
          <w:rFonts w:asciiTheme="minorEastAsia" w:hAnsiTheme="minorEastAsia" w:cstheme="minorEastAsia"/>
        </w:rPr>
        <w:t>所示</w:t>
      </w:r>
      <w:r>
        <w:rPr>
          <w:rFonts w:hint="eastAsia" w:asciiTheme="minorEastAsia" w:hAnsiTheme="minorEastAsia" w:cstheme="minorEastAsia"/>
        </w:rPr>
        <w:t>。</w:t>
      </w:r>
    </w:p>
    <w:p>
      <w:pPr>
        <w:widowControl/>
        <w:jc w:val="center"/>
        <w:rPr>
          <w:rFonts w:ascii="宋体" w:hAnsi="宋体" w:eastAsia="宋体" w:cs="宋体"/>
          <w:kern w:val="0"/>
          <w:sz w:val="24"/>
        </w:rPr>
      </w:pPr>
      <w:r>
        <w:drawing>
          <wp:inline distT="0" distB="0" distL="114300" distR="114300">
            <wp:extent cx="4809490" cy="3180715"/>
            <wp:effectExtent l="0" t="0" r="10160" b="63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40"/>
                    <a:stretch>
                      <a:fillRect/>
                    </a:stretch>
                  </pic:blipFill>
                  <pic:spPr>
                    <a:xfrm>
                      <a:off x="0" y="0"/>
                      <a:ext cx="4809490" cy="3180715"/>
                    </a:xfrm>
                    <a:prstGeom prst="rect">
                      <a:avLst/>
                    </a:prstGeom>
                    <a:noFill/>
                    <a:ln w="9525">
                      <a:noFill/>
                    </a:ln>
                  </pic:spPr>
                </pic:pic>
              </a:graphicData>
            </a:graphic>
          </wp:inline>
        </w:drawing>
      </w:r>
    </w:p>
    <w:p>
      <w:pPr>
        <w:widowControl/>
        <w:jc w:val="center"/>
        <w:rPr>
          <w:rFonts w:ascii="宋体" w:hAnsi="宋体" w:eastAsia="宋体" w:cs="宋体"/>
          <w:kern w:val="0"/>
          <w:sz w:val="24"/>
        </w:rPr>
      </w:pPr>
      <w:r>
        <w:rPr>
          <w:rFonts w:ascii="Times New Roman" w:hAnsi="Times New Roman" w:cs="Times New Roman"/>
          <w:b/>
          <w:szCs w:val="21"/>
        </w:rPr>
        <w:t>图4-</w:t>
      </w:r>
      <w:r>
        <w:rPr>
          <w:rFonts w:hint="eastAsia" w:ascii="Times New Roman" w:hAnsi="Times New Roman" w:cs="Times New Roman"/>
          <w:b/>
          <w:szCs w:val="21"/>
        </w:rPr>
        <w:t>4修改我的基本信息和头像</w:t>
      </w:r>
      <w:r>
        <w:rPr>
          <w:rFonts w:ascii="Times New Roman" w:hAnsi="Times New Roman" w:cs="Times New Roman"/>
          <w:b/>
          <w:szCs w:val="21"/>
        </w:rPr>
        <w:t>活动图</w:t>
      </w:r>
    </w:p>
    <w:p>
      <w:pPr>
        <w:spacing w:line="400" w:lineRule="exact"/>
        <w:ind w:firstLine="480" w:firstLineChars="200"/>
        <w:rPr>
          <w:rFonts w:ascii="Times New Roman" w:hAnsi="Times New Roman" w:eastAsia="楷体" w:cs="Times New Roman"/>
          <w:sz w:val="24"/>
        </w:rPr>
      </w:pPr>
      <w:r>
        <w:rPr>
          <w:rFonts w:hint="eastAsia" w:ascii="Times New Roman" w:hAnsi="Times New Roman" w:eastAsia="楷体" w:cs="Times New Roman"/>
          <w:sz w:val="24"/>
        </w:rPr>
        <w:t>3</w:t>
      </w:r>
      <w:r>
        <w:rPr>
          <w:rFonts w:ascii="Times New Roman" w:hAnsi="Times New Roman" w:eastAsia="楷体" w:cs="Times New Roman"/>
          <w:sz w:val="24"/>
        </w:rPr>
        <w:t>.</w:t>
      </w:r>
      <w:r>
        <w:rPr>
          <w:rFonts w:hint="eastAsia" w:ascii="Times New Roman" w:hAnsi="Times New Roman" w:eastAsia="楷体" w:cs="Times New Roman"/>
          <w:sz w:val="24"/>
        </w:rPr>
        <w:t>创建项目</w:t>
      </w:r>
    </w:p>
    <w:p>
      <w:pPr>
        <w:spacing w:line="400" w:lineRule="exact"/>
        <w:ind w:firstLine="420" w:firstLineChars="200"/>
        <w:rPr>
          <w:rFonts w:asciiTheme="minorEastAsia" w:hAnsiTheme="minorEastAsia" w:cstheme="minorEastAsia"/>
        </w:rPr>
      </w:pPr>
      <w:r>
        <w:rPr>
          <w:rFonts w:asciiTheme="minorEastAsia" w:hAnsiTheme="minorEastAsia" w:cstheme="minorEastAsia"/>
        </w:rPr>
        <w:t>用户在</w:t>
      </w:r>
      <w:r>
        <w:rPr>
          <w:rFonts w:hint="eastAsia" w:asciiTheme="minorEastAsia" w:hAnsiTheme="minorEastAsia" w:cstheme="minorEastAsia"/>
        </w:rPr>
        <w:t>进入项目创建界面后，会填写项目申报表单，上传立项书和预算书、填写项目预算等等，在填写成功后点击提交后若信息填写有误系统会将那一项清空并提示您数据填写有误请重新填写，若数据无误则创建成功</w:t>
      </w:r>
      <w:r>
        <w:rPr>
          <w:rFonts w:asciiTheme="minorEastAsia" w:hAnsiTheme="minorEastAsia" w:cstheme="minorEastAsia"/>
        </w:rPr>
        <w:t>。具体</w:t>
      </w:r>
      <w:r>
        <w:rPr>
          <w:rFonts w:hint="eastAsia" w:asciiTheme="minorEastAsia" w:hAnsiTheme="minorEastAsia" w:cstheme="minorEastAsia"/>
        </w:rPr>
        <w:t>的软件功能结构如</w:t>
      </w:r>
      <w:r>
        <w:rPr>
          <w:rFonts w:asciiTheme="minorEastAsia" w:hAnsiTheme="minorEastAsia" w:cstheme="minorEastAsia"/>
        </w:rPr>
        <w:t>图4-</w:t>
      </w:r>
      <w:r>
        <w:rPr>
          <w:rFonts w:hint="eastAsia" w:asciiTheme="minorEastAsia" w:hAnsiTheme="minorEastAsia" w:cstheme="minorEastAsia"/>
        </w:rPr>
        <w:t>5</w:t>
      </w:r>
      <w:r>
        <w:rPr>
          <w:rFonts w:asciiTheme="minorEastAsia" w:hAnsiTheme="minorEastAsia" w:cstheme="minorEastAsia"/>
        </w:rPr>
        <w:t>所示</w:t>
      </w:r>
      <w:r>
        <w:rPr>
          <w:rFonts w:hint="eastAsia" w:asciiTheme="minorEastAsia" w:hAnsiTheme="minorEastAsia" w:cstheme="minorEastAsia"/>
        </w:rPr>
        <w:t>。</w:t>
      </w:r>
    </w:p>
    <w:p>
      <w:pPr>
        <w:widowControl/>
        <w:jc w:val="center"/>
      </w:pPr>
      <w:r>
        <w:rPr>
          <w:rFonts w:ascii="宋体" w:hAnsi="宋体" w:eastAsia="宋体" w:cs="宋体"/>
          <w:kern w:val="0"/>
          <w:sz w:val="24"/>
        </w:rPr>
        <w:fldChar w:fldCharType="begin"/>
      </w:r>
      <w:r>
        <w:rPr>
          <w:rFonts w:ascii="宋体" w:hAnsi="宋体" w:eastAsia="宋体" w:cs="宋体"/>
          <w:kern w:val="0"/>
          <w:sz w:val="24"/>
        </w:rPr>
        <w:instrText xml:space="preserve">INCLUDEPICTURE \d "C:\\Users\\RBB\\AppData\\Roaming\\Tencent\\Users\\314187985\\QQ\\WinTemp\\RichOle\\%]($KK~SH}IGCW`M{R4R30I.png"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114300" distR="114300">
            <wp:extent cx="4711700" cy="2896235"/>
            <wp:effectExtent l="0" t="0" r="12700" b="18415"/>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41"/>
                    <a:stretch>
                      <a:fillRect/>
                    </a:stretch>
                  </pic:blipFill>
                  <pic:spPr>
                    <a:xfrm>
                      <a:off x="0" y="0"/>
                      <a:ext cx="4711700" cy="2896235"/>
                    </a:xfrm>
                    <a:prstGeom prst="rect">
                      <a:avLst/>
                    </a:prstGeom>
                    <a:noFill/>
                    <a:ln w="9525">
                      <a:noFill/>
                    </a:ln>
                  </pic:spPr>
                </pic:pic>
              </a:graphicData>
            </a:graphic>
          </wp:inline>
        </w:drawing>
      </w:r>
      <w:r>
        <w:rPr>
          <w:rFonts w:ascii="宋体" w:hAnsi="宋体" w:eastAsia="宋体" w:cs="宋体"/>
          <w:kern w:val="0"/>
          <w:sz w:val="24"/>
        </w:rPr>
        <w:fldChar w:fldCharType="end"/>
      </w:r>
    </w:p>
    <w:p>
      <w:pPr>
        <w:widowControl/>
        <w:jc w:val="center"/>
        <w:rPr>
          <w:rFonts w:ascii="宋体" w:hAnsi="宋体" w:eastAsia="宋体" w:cs="宋体"/>
          <w:kern w:val="0"/>
          <w:sz w:val="24"/>
        </w:rPr>
      </w:pPr>
      <w:r>
        <w:rPr>
          <w:rFonts w:ascii="Times New Roman" w:hAnsi="Times New Roman" w:cs="Times New Roman"/>
          <w:b/>
          <w:szCs w:val="21"/>
        </w:rPr>
        <w:t>图4-</w:t>
      </w:r>
      <w:r>
        <w:rPr>
          <w:rFonts w:hint="eastAsia" w:ascii="Times New Roman" w:hAnsi="Times New Roman" w:cs="Times New Roman"/>
          <w:b/>
          <w:szCs w:val="21"/>
        </w:rPr>
        <w:t>5创建项目</w:t>
      </w:r>
      <w:r>
        <w:rPr>
          <w:rFonts w:ascii="Times New Roman" w:hAnsi="Times New Roman" w:cs="Times New Roman"/>
          <w:b/>
          <w:szCs w:val="21"/>
        </w:rPr>
        <w:t>活动图</w:t>
      </w:r>
    </w:p>
    <w:p>
      <w:pPr>
        <w:spacing w:line="400" w:lineRule="exact"/>
        <w:ind w:firstLine="480" w:firstLineChars="200"/>
        <w:rPr>
          <w:rFonts w:ascii="Times New Roman" w:hAnsi="Times New Roman" w:eastAsia="楷体" w:cs="Times New Roman"/>
          <w:sz w:val="24"/>
        </w:rPr>
      </w:pPr>
      <w:r>
        <w:rPr>
          <w:rFonts w:hint="eastAsia" w:ascii="Times New Roman" w:hAnsi="Times New Roman" w:eastAsia="楷体" w:cs="Times New Roman"/>
          <w:sz w:val="24"/>
        </w:rPr>
        <w:t>3</w:t>
      </w:r>
      <w:r>
        <w:rPr>
          <w:rFonts w:ascii="Times New Roman" w:hAnsi="Times New Roman" w:eastAsia="楷体" w:cs="Times New Roman"/>
          <w:sz w:val="24"/>
        </w:rPr>
        <w:t>.</w:t>
      </w:r>
      <w:r>
        <w:rPr>
          <w:rFonts w:hint="eastAsia" w:ascii="Times New Roman" w:hAnsi="Times New Roman" w:eastAsia="楷体" w:cs="Times New Roman"/>
          <w:sz w:val="24"/>
        </w:rPr>
        <w:t>项目修改</w:t>
      </w:r>
    </w:p>
    <w:p>
      <w:pPr>
        <w:spacing w:line="400" w:lineRule="exact"/>
        <w:ind w:firstLine="420" w:firstLineChars="200"/>
        <w:rPr>
          <w:rFonts w:asciiTheme="minorEastAsia" w:hAnsiTheme="minorEastAsia" w:cstheme="minorEastAsia"/>
        </w:rPr>
      </w:pPr>
      <w:r>
        <w:rPr>
          <w:rFonts w:asciiTheme="minorEastAsia" w:hAnsiTheme="minorEastAsia" w:cstheme="minorEastAsia"/>
        </w:rPr>
        <w:t>用户在</w:t>
      </w:r>
      <w:r>
        <w:rPr>
          <w:rFonts w:hint="eastAsia" w:asciiTheme="minorEastAsia" w:hAnsiTheme="minorEastAsia" w:cstheme="minorEastAsia"/>
        </w:rPr>
        <w:t>进入项目创建界面后，会填写项目申报表单，上传立项书和预算书、填写项目预算等等，在填写成功后点击提交后若信息填写有误系统会将那一项清空并提示您数据填写有误请重新填写，若数据无误则创建成功</w:t>
      </w:r>
      <w:r>
        <w:rPr>
          <w:rFonts w:asciiTheme="minorEastAsia" w:hAnsiTheme="minorEastAsia" w:cstheme="minorEastAsia"/>
        </w:rPr>
        <w:t>。具体</w:t>
      </w:r>
      <w:r>
        <w:rPr>
          <w:rFonts w:hint="eastAsia" w:asciiTheme="minorEastAsia" w:hAnsiTheme="minorEastAsia" w:cstheme="minorEastAsia"/>
        </w:rPr>
        <w:t>的软件功能结构如</w:t>
      </w:r>
      <w:r>
        <w:rPr>
          <w:rFonts w:asciiTheme="minorEastAsia" w:hAnsiTheme="minorEastAsia" w:cstheme="minorEastAsia"/>
        </w:rPr>
        <w:t>图4-</w:t>
      </w:r>
      <w:r>
        <w:rPr>
          <w:rFonts w:hint="eastAsia" w:asciiTheme="minorEastAsia" w:hAnsiTheme="minorEastAsia" w:cstheme="minorEastAsia"/>
        </w:rPr>
        <w:t>6</w:t>
      </w:r>
      <w:r>
        <w:rPr>
          <w:rFonts w:asciiTheme="minorEastAsia" w:hAnsiTheme="minorEastAsia" w:cstheme="minorEastAsia"/>
        </w:rPr>
        <w:t>所示</w:t>
      </w:r>
      <w:r>
        <w:rPr>
          <w:rFonts w:hint="eastAsia" w:asciiTheme="minorEastAsia" w:hAnsiTheme="minorEastAsia" w:cstheme="minorEastAsia"/>
        </w:rPr>
        <w:t>。</w:t>
      </w:r>
    </w:p>
    <w:p>
      <w:pPr>
        <w:widowControl/>
        <w:jc w:val="center"/>
      </w:pPr>
      <w:r>
        <w:rPr>
          <w:rFonts w:ascii="宋体" w:hAnsi="宋体" w:eastAsia="宋体" w:cs="宋体"/>
          <w:kern w:val="0"/>
          <w:sz w:val="24"/>
        </w:rPr>
        <w:fldChar w:fldCharType="begin"/>
      </w:r>
      <w:r>
        <w:rPr>
          <w:rFonts w:ascii="宋体" w:hAnsi="宋体" w:eastAsia="宋体" w:cs="宋体"/>
          <w:kern w:val="0"/>
          <w:sz w:val="24"/>
        </w:rPr>
        <w:instrText xml:space="preserve">INCLUDEPICTURE \d "C:\\Users\\RBB\\AppData\\Roaming\\Tencent\\Users\\314187985\\QQ\\WinTemp\\RichOle\\FOF5T3T{QFW[[[NK``P4_21.png"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114300" distR="114300">
            <wp:extent cx="4686300" cy="2886075"/>
            <wp:effectExtent l="0" t="0" r="0" b="9525"/>
            <wp:docPr id="1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descr="IMG_256"/>
                    <pic:cNvPicPr>
                      <a:picLocks noChangeAspect="1"/>
                    </pic:cNvPicPr>
                  </pic:nvPicPr>
                  <pic:blipFill>
                    <a:blip r:embed="rId42"/>
                    <a:stretch>
                      <a:fillRect/>
                    </a:stretch>
                  </pic:blipFill>
                  <pic:spPr>
                    <a:xfrm>
                      <a:off x="0" y="0"/>
                      <a:ext cx="4686300" cy="2886075"/>
                    </a:xfrm>
                    <a:prstGeom prst="rect">
                      <a:avLst/>
                    </a:prstGeom>
                    <a:noFill/>
                    <a:ln w="9525">
                      <a:noFill/>
                    </a:ln>
                  </pic:spPr>
                </pic:pic>
              </a:graphicData>
            </a:graphic>
          </wp:inline>
        </w:drawing>
      </w:r>
      <w:r>
        <w:rPr>
          <w:rFonts w:ascii="宋体" w:hAnsi="宋体" w:eastAsia="宋体" w:cs="宋体"/>
          <w:kern w:val="0"/>
          <w:sz w:val="24"/>
        </w:rPr>
        <w:fldChar w:fldCharType="end"/>
      </w:r>
    </w:p>
    <w:p>
      <w:pPr>
        <w:widowControl/>
        <w:jc w:val="center"/>
        <w:rPr>
          <w:rFonts w:ascii="宋体" w:hAnsi="宋体" w:eastAsia="宋体" w:cs="宋体"/>
          <w:kern w:val="0"/>
          <w:sz w:val="24"/>
        </w:rPr>
      </w:pPr>
      <w:r>
        <w:rPr>
          <w:rFonts w:ascii="Times New Roman" w:hAnsi="Times New Roman" w:cs="Times New Roman"/>
          <w:b/>
          <w:szCs w:val="21"/>
        </w:rPr>
        <w:t>图4-</w:t>
      </w:r>
      <w:r>
        <w:rPr>
          <w:rFonts w:hint="eastAsia" w:ascii="Times New Roman" w:hAnsi="Times New Roman" w:cs="Times New Roman"/>
          <w:b/>
          <w:szCs w:val="21"/>
        </w:rPr>
        <w:t>6修改项目</w:t>
      </w:r>
      <w:r>
        <w:rPr>
          <w:rFonts w:ascii="Times New Roman" w:hAnsi="Times New Roman" w:cs="Times New Roman"/>
          <w:b/>
          <w:szCs w:val="21"/>
        </w:rPr>
        <w:t>活动图</w:t>
      </w:r>
    </w:p>
    <w:p>
      <w:pPr>
        <w:spacing w:line="400" w:lineRule="exact"/>
        <w:ind w:firstLine="480" w:firstLineChars="200"/>
        <w:rPr>
          <w:rFonts w:ascii="Times New Roman" w:hAnsi="Times New Roman" w:eastAsia="楷体" w:cs="Times New Roman"/>
          <w:sz w:val="24"/>
        </w:rPr>
      </w:pPr>
      <w:r>
        <w:rPr>
          <w:rFonts w:hint="eastAsia" w:ascii="Times New Roman" w:hAnsi="Times New Roman" w:eastAsia="楷体" w:cs="Times New Roman"/>
          <w:sz w:val="24"/>
        </w:rPr>
        <w:t>4</w:t>
      </w:r>
      <w:r>
        <w:rPr>
          <w:rFonts w:ascii="Times New Roman" w:hAnsi="Times New Roman" w:eastAsia="楷体" w:cs="Times New Roman"/>
          <w:sz w:val="24"/>
        </w:rPr>
        <w:t>.</w:t>
      </w:r>
      <w:r>
        <w:rPr>
          <w:rFonts w:hint="eastAsia" w:ascii="Times New Roman" w:hAnsi="Times New Roman" w:eastAsia="楷体" w:cs="Times New Roman"/>
          <w:sz w:val="24"/>
        </w:rPr>
        <w:t>项目删除</w:t>
      </w:r>
    </w:p>
    <w:p>
      <w:pPr>
        <w:spacing w:line="400" w:lineRule="exact"/>
        <w:ind w:firstLine="420" w:firstLineChars="200"/>
        <w:rPr>
          <w:rFonts w:asciiTheme="minorEastAsia" w:hAnsiTheme="minorEastAsia" w:cstheme="minorEastAsia"/>
        </w:rPr>
      </w:pPr>
      <w:r>
        <w:rPr>
          <w:rFonts w:asciiTheme="minorEastAsia" w:hAnsiTheme="minorEastAsia" w:cstheme="minorEastAsia"/>
        </w:rPr>
        <w:t>用户在</w:t>
      </w:r>
      <w:r>
        <w:rPr>
          <w:rFonts w:hint="eastAsia" w:asciiTheme="minorEastAsia" w:hAnsiTheme="minorEastAsia" w:cstheme="minorEastAsia"/>
        </w:rPr>
        <w:t>进入项目创建界面后，若项目是项目负责人且项目状态在组件团队中则项目创建者可以删除项目，否则不能删除项目，只能查看项目</w:t>
      </w:r>
      <w:r>
        <w:rPr>
          <w:rFonts w:asciiTheme="minorEastAsia" w:hAnsiTheme="minorEastAsia" w:cstheme="minorEastAsia"/>
        </w:rPr>
        <w:t>。具体</w:t>
      </w:r>
      <w:r>
        <w:rPr>
          <w:rFonts w:hint="eastAsia" w:asciiTheme="minorEastAsia" w:hAnsiTheme="minorEastAsia" w:cstheme="minorEastAsia"/>
        </w:rPr>
        <w:t>的软件功能结构如</w:t>
      </w:r>
      <w:r>
        <w:rPr>
          <w:rFonts w:asciiTheme="minorEastAsia" w:hAnsiTheme="minorEastAsia" w:cstheme="minorEastAsia"/>
        </w:rPr>
        <w:t>图4-</w:t>
      </w:r>
      <w:r>
        <w:rPr>
          <w:rFonts w:hint="eastAsia" w:asciiTheme="minorEastAsia" w:hAnsiTheme="minorEastAsia" w:cstheme="minorEastAsia"/>
        </w:rPr>
        <w:t>7</w:t>
      </w:r>
      <w:r>
        <w:rPr>
          <w:rFonts w:asciiTheme="minorEastAsia" w:hAnsiTheme="minorEastAsia" w:cstheme="minorEastAsia"/>
        </w:rPr>
        <w:t>所示</w:t>
      </w:r>
      <w:r>
        <w:rPr>
          <w:rFonts w:hint="eastAsia" w:asciiTheme="minorEastAsia" w:hAnsiTheme="minorEastAsia" w:cstheme="minorEastAsia"/>
        </w:rPr>
        <w:t>。</w:t>
      </w:r>
    </w:p>
    <w:p>
      <w:pPr>
        <w:widowControl/>
        <w:jc w:val="center"/>
      </w:pPr>
      <w:r>
        <w:rPr>
          <w:rFonts w:ascii="宋体" w:hAnsi="宋体" w:eastAsia="宋体" w:cs="宋体"/>
          <w:kern w:val="0"/>
          <w:sz w:val="24"/>
        </w:rPr>
        <w:fldChar w:fldCharType="begin"/>
      </w:r>
      <w:r>
        <w:rPr>
          <w:rFonts w:ascii="宋体" w:hAnsi="宋体" w:eastAsia="宋体" w:cs="宋体"/>
          <w:kern w:val="0"/>
          <w:sz w:val="24"/>
        </w:rPr>
        <w:instrText xml:space="preserve">INCLUDEPICTURE \d "C:\\Users\\RBB\\AppData\\Roaming\\Tencent\\Users\\314187985\\QQ\\WinTemp\\RichOle\\2_@058{83[O{]MB5$A[O5EV.png"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114300" distR="114300">
            <wp:extent cx="4694555" cy="2421890"/>
            <wp:effectExtent l="0" t="0" r="10795" b="16510"/>
            <wp:docPr id="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descr="IMG_256"/>
                    <pic:cNvPicPr>
                      <a:picLocks noChangeAspect="1"/>
                    </pic:cNvPicPr>
                  </pic:nvPicPr>
                  <pic:blipFill>
                    <a:blip r:embed="rId43"/>
                    <a:stretch>
                      <a:fillRect/>
                    </a:stretch>
                  </pic:blipFill>
                  <pic:spPr>
                    <a:xfrm>
                      <a:off x="0" y="0"/>
                      <a:ext cx="4694555" cy="2421890"/>
                    </a:xfrm>
                    <a:prstGeom prst="rect">
                      <a:avLst/>
                    </a:prstGeom>
                    <a:noFill/>
                    <a:ln w="9525">
                      <a:noFill/>
                    </a:ln>
                  </pic:spPr>
                </pic:pic>
              </a:graphicData>
            </a:graphic>
          </wp:inline>
        </w:drawing>
      </w:r>
      <w:r>
        <w:rPr>
          <w:rFonts w:ascii="宋体" w:hAnsi="宋体" w:eastAsia="宋体" w:cs="宋体"/>
          <w:kern w:val="0"/>
          <w:sz w:val="24"/>
        </w:rPr>
        <w:fldChar w:fldCharType="end"/>
      </w:r>
    </w:p>
    <w:p>
      <w:pPr>
        <w:widowControl/>
        <w:jc w:val="center"/>
      </w:pPr>
    </w:p>
    <w:p>
      <w:pPr>
        <w:widowControl/>
        <w:jc w:val="center"/>
        <w:rPr>
          <w:rFonts w:ascii="宋体" w:hAnsi="宋体" w:eastAsia="宋体" w:cs="宋体"/>
          <w:kern w:val="0"/>
          <w:sz w:val="24"/>
        </w:rPr>
      </w:pPr>
      <w:r>
        <w:rPr>
          <w:rFonts w:ascii="Times New Roman" w:hAnsi="Times New Roman" w:cs="Times New Roman"/>
          <w:b/>
          <w:szCs w:val="21"/>
        </w:rPr>
        <w:t>图4-</w:t>
      </w:r>
      <w:r>
        <w:rPr>
          <w:rFonts w:hint="eastAsia" w:ascii="Times New Roman" w:hAnsi="Times New Roman" w:cs="Times New Roman"/>
          <w:b/>
          <w:szCs w:val="21"/>
        </w:rPr>
        <w:t>7删除项目</w:t>
      </w:r>
      <w:r>
        <w:rPr>
          <w:rFonts w:ascii="Times New Roman" w:hAnsi="Times New Roman" w:cs="Times New Roman"/>
          <w:b/>
          <w:szCs w:val="21"/>
        </w:rPr>
        <w:t>活动图</w:t>
      </w:r>
    </w:p>
    <w:p>
      <w:pPr>
        <w:spacing w:line="400" w:lineRule="exact"/>
        <w:ind w:firstLine="480" w:firstLineChars="200"/>
        <w:rPr>
          <w:rFonts w:ascii="Times New Roman" w:hAnsi="Times New Roman" w:cs="Times New Roman"/>
          <w:sz w:val="24"/>
        </w:rPr>
      </w:pPr>
    </w:p>
    <w:p>
      <w:pPr>
        <w:spacing w:line="400" w:lineRule="exact"/>
        <w:ind w:firstLine="480" w:firstLineChars="200"/>
        <w:rPr>
          <w:rFonts w:ascii="Times New Roman" w:hAnsi="Times New Roman" w:cs="Times New Roman"/>
          <w:sz w:val="24"/>
        </w:rPr>
      </w:pPr>
    </w:p>
    <w:p>
      <w:pPr>
        <w:spacing w:line="400" w:lineRule="exact"/>
        <w:ind w:firstLine="480" w:firstLineChars="200"/>
        <w:rPr>
          <w:rFonts w:ascii="Times New Roman" w:hAnsi="Times New Roman" w:cs="Times New Roman"/>
          <w:sz w:val="24"/>
        </w:rPr>
      </w:pPr>
    </w:p>
    <w:p>
      <w:pPr>
        <w:spacing w:line="400" w:lineRule="exact"/>
        <w:ind w:firstLine="480" w:firstLineChars="200"/>
        <w:rPr>
          <w:rFonts w:ascii="Times New Roman" w:hAnsi="Times New Roman" w:eastAsia="楷体" w:cs="Times New Roman"/>
          <w:sz w:val="24"/>
        </w:rPr>
      </w:pPr>
      <w:r>
        <w:rPr>
          <w:rFonts w:hint="eastAsia" w:ascii="Times New Roman" w:hAnsi="Times New Roman" w:eastAsia="楷体" w:cs="Times New Roman"/>
          <w:sz w:val="24"/>
        </w:rPr>
        <w:t>5</w:t>
      </w:r>
      <w:r>
        <w:rPr>
          <w:rFonts w:ascii="Times New Roman" w:hAnsi="Times New Roman" w:eastAsia="楷体" w:cs="Times New Roman"/>
          <w:sz w:val="24"/>
        </w:rPr>
        <w:t>.</w:t>
      </w:r>
      <w:r>
        <w:rPr>
          <w:rFonts w:hint="eastAsia" w:ascii="Times New Roman" w:hAnsi="Times New Roman" w:eastAsia="楷体" w:cs="Times New Roman"/>
          <w:sz w:val="24"/>
        </w:rPr>
        <w:t>任务管理</w:t>
      </w:r>
    </w:p>
    <w:p>
      <w:pPr>
        <w:spacing w:line="400" w:lineRule="exact"/>
        <w:ind w:firstLine="420" w:firstLineChars="200"/>
        <w:rPr>
          <w:rFonts w:asciiTheme="minorEastAsia" w:hAnsiTheme="minorEastAsia" w:cstheme="minorEastAsia"/>
        </w:rPr>
      </w:pPr>
      <w:r>
        <w:rPr>
          <w:rFonts w:asciiTheme="minorEastAsia" w:hAnsiTheme="minorEastAsia" w:cstheme="minorEastAsia"/>
        </w:rPr>
        <w:t>用户在</w:t>
      </w:r>
      <w:r>
        <w:rPr>
          <w:rFonts w:hint="eastAsia" w:asciiTheme="minorEastAsia" w:hAnsiTheme="minorEastAsia" w:cstheme="minorEastAsia"/>
        </w:rPr>
        <w:t>进入任务管理界面后，可以在其界面中对自己创建的项目创建任务、分配任务、查看任务以及成果、提交任务，在自己参与的项目中可以查看自己的项目任务以及成果，提交任务</w:t>
      </w:r>
      <w:r>
        <w:rPr>
          <w:rFonts w:asciiTheme="minorEastAsia" w:hAnsiTheme="minorEastAsia" w:cstheme="minorEastAsia"/>
        </w:rPr>
        <w:t>。具体</w:t>
      </w:r>
      <w:r>
        <w:rPr>
          <w:rFonts w:hint="eastAsia" w:asciiTheme="minorEastAsia" w:hAnsiTheme="minorEastAsia" w:cstheme="minorEastAsia"/>
        </w:rPr>
        <w:t>的软件功能结构如</w:t>
      </w:r>
      <w:r>
        <w:rPr>
          <w:rFonts w:asciiTheme="minorEastAsia" w:hAnsiTheme="minorEastAsia" w:cstheme="minorEastAsia"/>
        </w:rPr>
        <w:t>图4-</w:t>
      </w:r>
      <w:r>
        <w:rPr>
          <w:rFonts w:hint="eastAsia" w:asciiTheme="minorEastAsia" w:hAnsiTheme="minorEastAsia" w:cstheme="minorEastAsia"/>
        </w:rPr>
        <w:t>8</w:t>
      </w:r>
      <w:r>
        <w:rPr>
          <w:rFonts w:asciiTheme="minorEastAsia" w:hAnsiTheme="minorEastAsia" w:cstheme="minorEastAsia"/>
        </w:rPr>
        <w:t>所示</w:t>
      </w:r>
      <w:r>
        <w:rPr>
          <w:rFonts w:hint="eastAsia" w:asciiTheme="minorEastAsia" w:hAnsiTheme="minorEastAsia" w:cstheme="minorEastAsia"/>
        </w:rPr>
        <w:t>。</w:t>
      </w:r>
    </w:p>
    <w:p>
      <w:pPr>
        <w:widowControl/>
        <w:jc w:val="center"/>
      </w:pPr>
      <w:r>
        <w:rPr>
          <w:rFonts w:ascii="宋体" w:hAnsi="宋体" w:eastAsia="宋体" w:cs="宋体"/>
          <w:kern w:val="0"/>
          <w:sz w:val="24"/>
        </w:rPr>
        <w:fldChar w:fldCharType="begin"/>
      </w:r>
      <w:r>
        <w:rPr>
          <w:rFonts w:ascii="宋体" w:hAnsi="宋体" w:eastAsia="宋体" w:cs="宋体"/>
          <w:kern w:val="0"/>
          <w:sz w:val="24"/>
        </w:rPr>
        <w:instrText xml:space="preserve">INCLUDEPICTURE \d "C:\\Users\\RBB\\AppData\\Roaming\\Tencent\\Users\\314187985\\QQ\\WinTemp\\RichOle\\A(WXCAWFE]~GR}N02X~U}LG.png"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114300" distR="114300">
            <wp:extent cx="4822190" cy="2580640"/>
            <wp:effectExtent l="0" t="0" r="16510" b="10160"/>
            <wp:docPr id="2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descr="IMG_256"/>
                    <pic:cNvPicPr>
                      <a:picLocks noChangeAspect="1"/>
                    </pic:cNvPicPr>
                  </pic:nvPicPr>
                  <pic:blipFill>
                    <a:blip r:embed="rId44"/>
                    <a:stretch>
                      <a:fillRect/>
                    </a:stretch>
                  </pic:blipFill>
                  <pic:spPr>
                    <a:xfrm>
                      <a:off x="0" y="0"/>
                      <a:ext cx="4822190" cy="2580640"/>
                    </a:xfrm>
                    <a:prstGeom prst="rect">
                      <a:avLst/>
                    </a:prstGeom>
                    <a:noFill/>
                    <a:ln w="9525">
                      <a:noFill/>
                    </a:ln>
                  </pic:spPr>
                </pic:pic>
              </a:graphicData>
            </a:graphic>
          </wp:inline>
        </w:drawing>
      </w:r>
      <w:r>
        <w:rPr>
          <w:rFonts w:ascii="宋体" w:hAnsi="宋体" w:eastAsia="宋体" w:cs="宋体"/>
          <w:kern w:val="0"/>
          <w:sz w:val="24"/>
        </w:rPr>
        <w:fldChar w:fldCharType="end"/>
      </w:r>
    </w:p>
    <w:p>
      <w:pPr>
        <w:widowControl/>
      </w:pPr>
    </w:p>
    <w:p>
      <w:pPr>
        <w:widowControl/>
        <w:jc w:val="center"/>
        <w:rPr>
          <w:rFonts w:ascii="宋体" w:hAnsi="宋体" w:eastAsia="宋体" w:cs="宋体"/>
          <w:kern w:val="0"/>
          <w:sz w:val="24"/>
        </w:rPr>
      </w:pPr>
      <w:r>
        <w:rPr>
          <w:rFonts w:ascii="Times New Roman" w:hAnsi="Times New Roman" w:cs="Times New Roman"/>
          <w:b/>
          <w:szCs w:val="21"/>
        </w:rPr>
        <w:t>图4-</w:t>
      </w:r>
      <w:r>
        <w:rPr>
          <w:rFonts w:hint="eastAsia" w:ascii="Times New Roman" w:hAnsi="Times New Roman" w:cs="Times New Roman"/>
          <w:b/>
          <w:szCs w:val="21"/>
        </w:rPr>
        <w:t>8任务管理</w:t>
      </w:r>
      <w:r>
        <w:rPr>
          <w:rFonts w:ascii="Times New Roman" w:hAnsi="Times New Roman" w:cs="Times New Roman"/>
          <w:b/>
          <w:szCs w:val="21"/>
        </w:rPr>
        <w:t>活动图</w:t>
      </w:r>
    </w:p>
    <w:p>
      <w:pPr>
        <w:spacing w:line="400" w:lineRule="exact"/>
        <w:ind w:firstLine="480" w:firstLineChars="200"/>
        <w:rPr>
          <w:rFonts w:ascii="Times New Roman" w:hAnsi="Times New Roman" w:eastAsia="楷体" w:cs="Times New Roman"/>
          <w:sz w:val="24"/>
        </w:rPr>
      </w:pPr>
      <w:r>
        <w:rPr>
          <w:rFonts w:hint="eastAsia" w:ascii="Times New Roman" w:hAnsi="Times New Roman" w:eastAsia="楷体" w:cs="Times New Roman"/>
          <w:sz w:val="24"/>
        </w:rPr>
        <w:t>6</w:t>
      </w:r>
      <w:r>
        <w:rPr>
          <w:rFonts w:ascii="Times New Roman" w:hAnsi="Times New Roman" w:eastAsia="楷体" w:cs="Times New Roman"/>
          <w:sz w:val="24"/>
        </w:rPr>
        <w:t>.</w:t>
      </w:r>
      <w:r>
        <w:rPr>
          <w:rFonts w:hint="eastAsia" w:ascii="Times New Roman" w:hAnsi="Times New Roman" w:eastAsia="楷体" w:cs="Times New Roman"/>
          <w:sz w:val="24"/>
        </w:rPr>
        <w:t>团队管理</w:t>
      </w:r>
    </w:p>
    <w:p>
      <w:pPr>
        <w:spacing w:line="400" w:lineRule="exact"/>
        <w:ind w:firstLine="420" w:firstLineChars="200"/>
        <w:rPr>
          <w:rFonts w:asciiTheme="minorEastAsia" w:hAnsiTheme="minorEastAsia" w:cstheme="minorEastAsia"/>
        </w:rPr>
      </w:pPr>
      <w:r>
        <w:rPr>
          <w:rFonts w:asciiTheme="minorEastAsia" w:hAnsiTheme="minorEastAsia" w:cstheme="minorEastAsia"/>
        </w:rPr>
        <w:t>用户在</w:t>
      </w:r>
      <w:r>
        <w:rPr>
          <w:rFonts w:hint="eastAsia" w:asciiTheme="minorEastAsia" w:hAnsiTheme="minorEastAsia" w:cstheme="minorEastAsia"/>
        </w:rPr>
        <w:t>进入进入团队管理主界面后，可以选择相应自己创建的项目后添加团队人员，添加的人员已经添加过或者是创建者或者是人员上限达到则添加失败，给出相应的提示信息，否则添加成功</w:t>
      </w:r>
      <w:r>
        <w:rPr>
          <w:rFonts w:asciiTheme="minorEastAsia" w:hAnsiTheme="minorEastAsia" w:cstheme="minorEastAsia"/>
        </w:rPr>
        <w:t>。具体</w:t>
      </w:r>
      <w:r>
        <w:rPr>
          <w:rFonts w:hint="eastAsia" w:asciiTheme="minorEastAsia" w:hAnsiTheme="minorEastAsia" w:cstheme="minorEastAsia"/>
        </w:rPr>
        <w:t>的软件功能结构如</w:t>
      </w:r>
      <w:r>
        <w:rPr>
          <w:rFonts w:asciiTheme="minorEastAsia" w:hAnsiTheme="minorEastAsia" w:cstheme="minorEastAsia"/>
        </w:rPr>
        <w:t>图4-</w:t>
      </w:r>
      <w:r>
        <w:rPr>
          <w:rFonts w:hint="eastAsia" w:asciiTheme="minorEastAsia" w:hAnsiTheme="minorEastAsia" w:cstheme="minorEastAsia"/>
        </w:rPr>
        <w:t>9</w:t>
      </w:r>
      <w:r>
        <w:rPr>
          <w:rFonts w:asciiTheme="minorEastAsia" w:hAnsiTheme="minorEastAsia" w:cstheme="minorEastAsia"/>
        </w:rPr>
        <w:t>所示</w:t>
      </w:r>
      <w:r>
        <w:rPr>
          <w:rFonts w:hint="eastAsia" w:asciiTheme="minorEastAsia" w:hAnsiTheme="minorEastAsia" w:cstheme="minorEastAsia"/>
        </w:rPr>
        <w:t>。</w:t>
      </w:r>
    </w:p>
    <w:p>
      <w:pPr>
        <w:widowControl/>
        <w:jc w:val="center"/>
      </w:pPr>
    </w:p>
    <w:p>
      <w:pPr>
        <w:widowControl/>
        <w:jc w:val="center"/>
      </w:pPr>
      <w:r>
        <w:rPr>
          <w:rFonts w:ascii="宋体" w:hAnsi="宋体" w:eastAsia="宋体" w:cs="宋体"/>
          <w:kern w:val="0"/>
          <w:sz w:val="24"/>
        </w:rPr>
        <w:fldChar w:fldCharType="begin"/>
      </w:r>
      <w:r>
        <w:rPr>
          <w:rFonts w:ascii="宋体" w:hAnsi="宋体" w:eastAsia="宋体" w:cs="宋体"/>
          <w:kern w:val="0"/>
          <w:sz w:val="24"/>
        </w:rPr>
        <w:instrText xml:space="preserve">INCLUDEPICTURE \d "C:\\Users\\RBB\\AppData\\Roaming\\Tencent\\Users\\314187985\\QQ\\WinTemp\\RichOle\\COO8)D5V0T_W4RQV_N@D9J3.png"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114300" distR="114300">
            <wp:extent cx="4709795" cy="2157730"/>
            <wp:effectExtent l="0" t="0" r="14605" b="13970"/>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45"/>
                    <a:stretch>
                      <a:fillRect/>
                    </a:stretch>
                  </pic:blipFill>
                  <pic:spPr>
                    <a:xfrm>
                      <a:off x="0" y="0"/>
                      <a:ext cx="4709795" cy="2157730"/>
                    </a:xfrm>
                    <a:prstGeom prst="rect">
                      <a:avLst/>
                    </a:prstGeom>
                    <a:noFill/>
                    <a:ln w="9525">
                      <a:noFill/>
                    </a:ln>
                  </pic:spPr>
                </pic:pic>
              </a:graphicData>
            </a:graphic>
          </wp:inline>
        </w:drawing>
      </w:r>
      <w:r>
        <w:rPr>
          <w:rFonts w:ascii="宋体" w:hAnsi="宋体" w:eastAsia="宋体" w:cs="宋体"/>
          <w:kern w:val="0"/>
          <w:sz w:val="24"/>
        </w:rPr>
        <w:fldChar w:fldCharType="end"/>
      </w:r>
    </w:p>
    <w:p>
      <w:pPr>
        <w:widowControl/>
      </w:pPr>
    </w:p>
    <w:p>
      <w:pPr>
        <w:widowControl/>
        <w:jc w:val="center"/>
        <w:rPr>
          <w:rFonts w:ascii="Times New Roman" w:hAnsi="Times New Roman" w:cs="Times New Roman"/>
          <w:b/>
          <w:szCs w:val="21"/>
        </w:rPr>
      </w:pPr>
      <w:r>
        <w:rPr>
          <w:rFonts w:ascii="Times New Roman" w:hAnsi="Times New Roman" w:cs="Times New Roman"/>
          <w:b/>
          <w:szCs w:val="21"/>
        </w:rPr>
        <w:t>图4-</w:t>
      </w:r>
      <w:r>
        <w:rPr>
          <w:rFonts w:hint="eastAsia" w:ascii="Times New Roman" w:hAnsi="Times New Roman" w:cs="Times New Roman"/>
          <w:b/>
          <w:szCs w:val="21"/>
        </w:rPr>
        <w:t>9团队管理</w:t>
      </w:r>
      <w:r>
        <w:rPr>
          <w:rFonts w:ascii="Times New Roman" w:hAnsi="Times New Roman" w:cs="Times New Roman"/>
          <w:b/>
          <w:szCs w:val="21"/>
        </w:rPr>
        <w:t>活动图</w:t>
      </w:r>
    </w:p>
    <w:p>
      <w:pPr>
        <w:widowControl/>
        <w:jc w:val="center"/>
        <w:rPr>
          <w:rFonts w:ascii="Times New Roman" w:hAnsi="Times New Roman" w:cs="Times New Roman"/>
          <w:b/>
          <w:szCs w:val="21"/>
        </w:rPr>
      </w:pPr>
    </w:p>
    <w:p>
      <w:pPr>
        <w:pStyle w:val="3"/>
        <w:spacing w:before="156" w:after="156"/>
        <w:ind w:firstLine="420"/>
      </w:pPr>
      <w:bookmarkStart w:id="129" w:name="_Toc7141"/>
      <w:bookmarkStart w:id="130" w:name="_Toc9659"/>
      <w:r>
        <w:t>4.</w:t>
      </w:r>
      <w:r>
        <w:rPr>
          <w:rFonts w:hint="eastAsia"/>
        </w:rPr>
        <w:t>2</w:t>
      </w:r>
      <w:r>
        <w:t>.</w:t>
      </w:r>
      <w:r>
        <w:rPr>
          <w:rFonts w:hint="eastAsia"/>
        </w:rPr>
        <w:t>3教师</w:t>
      </w:r>
      <w:r>
        <w:rPr>
          <w:rFonts w:ascii="Times New Roman" w:hAnsi="Times New Roman"/>
          <w:bCs/>
        </w:rPr>
        <w:t>用户功能设计</w:t>
      </w:r>
      <w:bookmarkEnd w:id="129"/>
      <w:bookmarkEnd w:id="130"/>
    </w:p>
    <w:p>
      <w:pPr>
        <w:spacing w:line="400" w:lineRule="exact"/>
        <w:ind w:firstLine="480" w:firstLineChars="200"/>
        <w:rPr>
          <w:rFonts w:ascii="Times New Roman" w:hAnsi="Times New Roman" w:eastAsia="楷体" w:cs="Times New Roman"/>
          <w:sz w:val="24"/>
        </w:rPr>
      </w:pPr>
      <w:r>
        <w:rPr>
          <w:rFonts w:ascii="Times New Roman" w:hAnsi="Times New Roman" w:eastAsia="楷体" w:cs="Times New Roman"/>
          <w:sz w:val="24"/>
        </w:rPr>
        <w:t>1.</w:t>
      </w:r>
      <w:r>
        <w:rPr>
          <w:rFonts w:hint="eastAsia" w:ascii="Times New Roman" w:hAnsi="Times New Roman" w:eastAsia="楷体" w:cs="Times New Roman"/>
          <w:sz w:val="24"/>
        </w:rPr>
        <w:t>项目审核</w:t>
      </w:r>
    </w:p>
    <w:p>
      <w:pPr>
        <w:spacing w:line="400" w:lineRule="exact"/>
        <w:ind w:firstLine="420" w:firstLineChars="200"/>
        <w:rPr>
          <w:rFonts w:asciiTheme="minorEastAsia" w:hAnsiTheme="minorEastAsia" w:cstheme="minorEastAsia"/>
        </w:rPr>
      </w:pPr>
      <w:r>
        <w:rPr>
          <w:rFonts w:hint="eastAsia" w:asciiTheme="minorEastAsia" w:hAnsiTheme="minorEastAsia" w:cstheme="minorEastAsia"/>
        </w:rPr>
        <w:t>教师在进入系统后台后可一看到自己所指导的所有项目，在这里教师可以对项目进行初期审核和结题审核并可以给出相应的评价以及打分，最终成绩将按照初期审核的30%和结题审核的70%进行综合计算得出结果</w:t>
      </w:r>
      <w:r>
        <w:rPr>
          <w:rFonts w:asciiTheme="minorEastAsia" w:hAnsiTheme="minorEastAsia" w:cstheme="minorEastAsia"/>
        </w:rPr>
        <w:t>。具体</w:t>
      </w:r>
      <w:r>
        <w:rPr>
          <w:rFonts w:hint="eastAsia" w:asciiTheme="minorEastAsia" w:hAnsiTheme="minorEastAsia" w:cstheme="minorEastAsia"/>
        </w:rPr>
        <w:t>的软件功能结构如</w:t>
      </w:r>
      <w:r>
        <w:rPr>
          <w:rFonts w:asciiTheme="minorEastAsia" w:hAnsiTheme="minorEastAsia" w:cstheme="minorEastAsia"/>
        </w:rPr>
        <w:t>图4-1</w:t>
      </w:r>
      <w:r>
        <w:rPr>
          <w:rFonts w:hint="eastAsia" w:asciiTheme="minorEastAsia" w:hAnsiTheme="minorEastAsia" w:cstheme="minorEastAsia"/>
        </w:rPr>
        <w:t>0</w:t>
      </w:r>
      <w:r>
        <w:rPr>
          <w:rFonts w:asciiTheme="minorEastAsia" w:hAnsiTheme="minorEastAsia" w:cstheme="minorEastAsia"/>
        </w:rPr>
        <w:t>所示</w:t>
      </w:r>
      <w:r>
        <w:rPr>
          <w:rFonts w:hint="eastAsia" w:asciiTheme="minorEastAsia" w:hAnsiTheme="minorEastAsia" w:cstheme="minorEastAsia"/>
        </w:rPr>
        <w:t>。</w:t>
      </w:r>
    </w:p>
    <w:p>
      <w:pPr>
        <w:widowControl/>
        <w:jc w:val="center"/>
      </w:pPr>
      <w:r>
        <w:rPr>
          <w:rFonts w:ascii="宋体" w:hAnsi="宋体" w:eastAsia="宋体" w:cs="宋体"/>
          <w:kern w:val="0"/>
          <w:sz w:val="24"/>
        </w:rPr>
        <w:fldChar w:fldCharType="begin"/>
      </w:r>
      <w:r>
        <w:rPr>
          <w:rFonts w:ascii="宋体" w:hAnsi="宋体" w:eastAsia="宋体" w:cs="宋体"/>
          <w:kern w:val="0"/>
          <w:sz w:val="24"/>
        </w:rPr>
        <w:instrText xml:space="preserve">INCLUDEPICTURE \d "C:\\Users\\RBB\\AppData\\Roaming\\Tencent\\Users\\314187985\\QQ\\WinTemp\\RichOle\\())K3@88CSHXL$L4(WL{)HH.png"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114300" distR="114300">
            <wp:extent cx="4392930" cy="3037840"/>
            <wp:effectExtent l="0" t="0" r="7620" b="10160"/>
            <wp:docPr id="1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descr="IMG_256"/>
                    <pic:cNvPicPr>
                      <a:picLocks noChangeAspect="1"/>
                    </pic:cNvPicPr>
                  </pic:nvPicPr>
                  <pic:blipFill>
                    <a:blip r:embed="rId46"/>
                    <a:stretch>
                      <a:fillRect/>
                    </a:stretch>
                  </pic:blipFill>
                  <pic:spPr>
                    <a:xfrm>
                      <a:off x="0" y="0"/>
                      <a:ext cx="4392930" cy="3037840"/>
                    </a:xfrm>
                    <a:prstGeom prst="rect">
                      <a:avLst/>
                    </a:prstGeom>
                    <a:noFill/>
                    <a:ln w="9525">
                      <a:noFill/>
                    </a:ln>
                  </pic:spPr>
                </pic:pic>
              </a:graphicData>
            </a:graphic>
          </wp:inline>
        </w:drawing>
      </w:r>
      <w:r>
        <w:rPr>
          <w:rFonts w:ascii="宋体" w:hAnsi="宋体" w:eastAsia="宋体" w:cs="宋体"/>
          <w:kern w:val="0"/>
          <w:sz w:val="24"/>
        </w:rPr>
        <w:fldChar w:fldCharType="end"/>
      </w:r>
    </w:p>
    <w:p>
      <w:pPr>
        <w:spacing w:line="400" w:lineRule="exact"/>
        <w:ind w:firstLine="422" w:firstLineChars="200"/>
        <w:jc w:val="center"/>
        <w:rPr>
          <w:rFonts w:ascii="Times New Roman" w:hAnsi="Times New Roman" w:cs="Times New Roman"/>
          <w:sz w:val="24"/>
        </w:rPr>
      </w:pPr>
      <w:r>
        <w:rPr>
          <w:rFonts w:ascii="Times New Roman" w:hAnsi="Times New Roman" w:cs="Times New Roman"/>
          <w:b/>
          <w:szCs w:val="21"/>
        </w:rPr>
        <w:t>图4-</w:t>
      </w:r>
      <w:r>
        <w:rPr>
          <w:rFonts w:hint="eastAsia" w:ascii="Times New Roman" w:hAnsi="Times New Roman" w:cs="Times New Roman"/>
          <w:b/>
          <w:szCs w:val="21"/>
        </w:rPr>
        <w:t>10项目审核</w:t>
      </w:r>
      <w:r>
        <w:rPr>
          <w:rFonts w:ascii="Times New Roman" w:hAnsi="Times New Roman" w:cs="Times New Roman"/>
          <w:b/>
          <w:szCs w:val="21"/>
        </w:rPr>
        <w:t>活动图</w:t>
      </w:r>
    </w:p>
    <w:p>
      <w:pPr>
        <w:pStyle w:val="3"/>
        <w:spacing w:before="156" w:after="156"/>
        <w:ind w:firstLine="420"/>
      </w:pPr>
      <w:bookmarkStart w:id="131" w:name="_Toc8933"/>
      <w:bookmarkStart w:id="132" w:name="_Toc31143"/>
      <w:r>
        <w:t>4.</w:t>
      </w:r>
      <w:r>
        <w:rPr>
          <w:rFonts w:hint="eastAsia"/>
        </w:rPr>
        <w:t>2</w:t>
      </w:r>
      <w:r>
        <w:t>.</w:t>
      </w:r>
      <w:r>
        <w:rPr>
          <w:rFonts w:hint="eastAsia"/>
        </w:rPr>
        <w:t>3管理员</w:t>
      </w:r>
      <w:r>
        <w:rPr>
          <w:rFonts w:ascii="Times New Roman" w:hAnsi="Times New Roman"/>
          <w:bCs/>
        </w:rPr>
        <w:t>用户功能设计</w:t>
      </w:r>
      <w:bookmarkEnd w:id="131"/>
      <w:bookmarkEnd w:id="132"/>
    </w:p>
    <w:p>
      <w:pPr>
        <w:spacing w:line="400" w:lineRule="exact"/>
        <w:ind w:firstLine="420"/>
        <w:rPr>
          <w:rFonts w:ascii="Times New Roman" w:hAnsi="Times New Roman" w:eastAsia="楷体" w:cs="Times New Roman"/>
          <w:sz w:val="24"/>
        </w:rPr>
      </w:pPr>
      <w:r>
        <w:rPr>
          <w:rFonts w:hint="eastAsia" w:ascii="Times New Roman" w:hAnsi="Times New Roman" w:eastAsia="楷体" w:cs="Times New Roman"/>
          <w:sz w:val="24"/>
        </w:rPr>
        <w:t>1.项目管理</w:t>
      </w:r>
    </w:p>
    <w:p>
      <w:pPr>
        <w:spacing w:line="400" w:lineRule="exact"/>
        <w:ind w:firstLine="420"/>
        <w:rPr>
          <w:rFonts w:asciiTheme="minorEastAsia" w:hAnsiTheme="minorEastAsia" w:cstheme="minorEastAsia"/>
        </w:rPr>
      </w:pPr>
      <w:r>
        <w:rPr>
          <w:rFonts w:hint="eastAsia" w:asciiTheme="minorEastAsia" w:hAnsiTheme="minorEastAsia" w:cstheme="minorEastAsia"/>
        </w:rPr>
        <w:t>管理员具有对项目表的修改、删除、查看全部功能</w:t>
      </w:r>
      <w:r>
        <w:rPr>
          <w:rFonts w:asciiTheme="minorEastAsia" w:hAnsiTheme="minorEastAsia" w:cstheme="minorEastAsia"/>
        </w:rPr>
        <w:t>。</w:t>
      </w:r>
    </w:p>
    <w:p>
      <w:pPr>
        <w:widowControl/>
        <w:jc w:val="center"/>
        <w:rPr>
          <w:rFonts w:ascii="Times New Roman" w:hAnsi="Times New Roman" w:cs="Times New Roman"/>
          <w:sz w:val="24"/>
        </w:rPr>
      </w:pPr>
    </w:p>
    <w:p>
      <w:pPr>
        <w:spacing w:line="400" w:lineRule="exact"/>
        <w:ind w:firstLine="420"/>
        <w:rPr>
          <w:rFonts w:ascii="Times New Roman" w:hAnsi="Times New Roman" w:eastAsia="楷体" w:cs="Times New Roman"/>
          <w:sz w:val="24"/>
        </w:rPr>
      </w:pPr>
      <w:r>
        <w:rPr>
          <w:rFonts w:hint="eastAsia" w:ascii="Times New Roman" w:hAnsi="Times New Roman" w:eastAsia="楷体" w:cs="Times New Roman"/>
          <w:sz w:val="24"/>
        </w:rPr>
        <w:t>2.默认任务管理</w:t>
      </w:r>
    </w:p>
    <w:p>
      <w:pPr>
        <w:spacing w:line="400" w:lineRule="exact"/>
        <w:ind w:firstLine="420"/>
        <w:rPr>
          <w:rFonts w:asciiTheme="minorEastAsia" w:hAnsiTheme="minorEastAsia" w:cstheme="minorEastAsia"/>
        </w:rPr>
      </w:pPr>
      <w:r>
        <w:rPr>
          <w:rFonts w:hint="eastAsia" w:asciiTheme="minorEastAsia" w:hAnsiTheme="minorEastAsia" w:cstheme="minorEastAsia"/>
        </w:rPr>
        <w:t>管理员可以对本平台的默认任务进行设定、修改、删除、查询。</w:t>
      </w:r>
    </w:p>
    <w:p>
      <w:pPr>
        <w:spacing w:line="400" w:lineRule="exact"/>
        <w:ind w:firstLine="420"/>
        <w:rPr>
          <w:rFonts w:ascii="Times New Roman" w:hAnsi="Times New Roman" w:eastAsia="楷体" w:cs="Times New Roman"/>
          <w:sz w:val="24"/>
        </w:rPr>
      </w:pPr>
      <w:r>
        <w:rPr>
          <w:rFonts w:hint="eastAsia" w:ascii="Times New Roman" w:hAnsi="Times New Roman" w:eastAsia="楷体" w:cs="Times New Roman"/>
          <w:sz w:val="24"/>
        </w:rPr>
        <w:t>3.用户管理</w:t>
      </w:r>
    </w:p>
    <w:p>
      <w:pPr>
        <w:spacing w:line="400" w:lineRule="exact"/>
        <w:ind w:firstLine="420"/>
        <w:rPr>
          <w:rFonts w:asciiTheme="minorEastAsia" w:hAnsiTheme="minorEastAsia" w:cstheme="minorEastAsia"/>
        </w:rPr>
      </w:pPr>
      <w:r>
        <w:rPr>
          <w:rFonts w:hint="eastAsia" w:asciiTheme="minorEastAsia" w:hAnsiTheme="minorEastAsia" w:cstheme="minorEastAsia"/>
        </w:rPr>
        <w:t>管理员的用户管理包括（注册用户的合法性审核，用户信息的修改，用户信息的删除，用户信息的添加）。</w:t>
      </w:r>
    </w:p>
    <w:p>
      <w:pPr>
        <w:spacing w:line="400" w:lineRule="exact"/>
        <w:ind w:firstLine="420"/>
        <w:rPr>
          <w:rFonts w:ascii="Times New Roman" w:hAnsi="Times New Roman" w:eastAsia="楷体" w:cs="Times New Roman"/>
          <w:sz w:val="24"/>
        </w:rPr>
      </w:pPr>
      <w:r>
        <w:rPr>
          <w:rFonts w:hint="eastAsia" w:ascii="Times New Roman" w:hAnsi="Times New Roman" w:eastAsia="楷体" w:cs="Times New Roman"/>
          <w:sz w:val="24"/>
        </w:rPr>
        <w:t>4.方向维护</w:t>
      </w:r>
    </w:p>
    <w:p>
      <w:pPr>
        <w:widowControl/>
        <w:spacing w:beforeLines="50" w:afterLines="50" w:line="400" w:lineRule="exact"/>
        <w:ind w:firstLine="420"/>
        <w:jc w:val="left"/>
        <w:outlineLvl w:val="2"/>
        <w:rPr>
          <w:rFonts w:ascii="Times New Roman" w:hAnsi="Times New Roman" w:cs="Times New Roman"/>
          <w:sz w:val="24"/>
        </w:rPr>
      </w:pPr>
      <w:bookmarkStart w:id="133" w:name="_Toc19342"/>
      <w:r>
        <w:rPr>
          <w:rFonts w:hint="eastAsia" w:asciiTheme="minorEastAsia" w:hAnsiTheme="minorEastAsia" w:cstheme="minorEastAsia"/>
        </w:rPr>
        <w:t>管理员的方向维护包括（研究方向的添加，研究方向的修改，研究方向的删除，研究方向的查看）。</w:t>
      </w:r>
      <w:bookmarkEnd w:id="133"/>
    </w:p>
    <w:p>
      <w:pPr>
        <w:spacing w:line="400" w:lineRule="exact"/>
        <w:ind w:firstLine="420"/>
        <w:rPr>
          <w:rFonts w:ascii="Times New Roman" w:hAnsi="Times New Roman" w:eastAsia="楷体" w:cs="Times New Roman"/>
          <w:sz w:val="24"/>
        </w:rPr>
      </w:pPr>
      <w:r>
        <w:rPr>
          <w:rFonts w:hint="eastAsia" w:ascii="Times New Roman" w:hAnsi="Times New Roman" w:eastAsia="楷体" w:cs="Times New Roman"/>
          <w:sz w:val="24"/>
        </w:rPr>
        <w:t>5.职称维护</w:t>
      </w:r>
    </w:p>
    <w:p>
      <w:pPr>
        <w:widowControl/>
        <w:spacing w:beforeLines="50" w:afterLines="50" w:line="400" w:lineRule="exact"/>
        <w:ind w:firstLine="420"/>
        <w:jc w:val="left"/>
        <w:outlineLvl w:val="2"/>
        <w:rPr>
          <w:rFonts w:asciiTheme="minorEastAsia" w:hAnsiTheme="minorEastAsia" w:cstheme="minorEastAsia"/>
        </w:rPr>
      </w:pPr>
      <w:bookmarkStart w:id="134" w:name="_Toc30854"/>
      <w:r>
        <w:rPr>
          <w:rFonts w:hint="eastAsia" w:asciiTheme="minorEastAsia" w:hAnsiTheme="minorEastAsia" w:cstheme="minorEastAsia"/>
        </w:rPr>
        <w:t>管理员的职称维护包括（职称的添加，职称的修改，职称的删除，职称的查看）。</w:t>
      </w:r>
      <w:bookmarkEnd w:id="134"/>
    </w:p>
    <w:p>
      <w:pPr>
        <w:spacing w:line="400" w:lineRule="exact"/>
        <w:ind w:firstLine="420"/>
        <w:rPr>
          <w:rFonts w:ascii="Times New Roman" w:hAnsi="Times New Roman" w:eastAsia="楷体" w:cs="Times New Roman"/>
          <w:sz w:val="24"/>
        </w:rPr>
      </w:pPr>
      <w:r>
        <w:rPr>
          <w:rFonts w:hint="eastAsia" w:ascii="Times New Roman" w:hAnsi="Times New Roman" w:eastAsia="楷体" w:cs="Times New Roman"/>
          <w:sz w:val="24"/>
        </w:rPr>
        <w:t>6.学历维护</w:t>
      </w:r>
    </w:p>
    <w:p>
      <w:pPr>
        <w:widowControl/>
        <w:spacing w:beforeLines="50" w:afterLines="50" w:line="400" w:lineRule="exact"/>
        <w:ind w:firstLine="420"/>
        <w:jc w:val="left"/>
        <w:outlineLvl w:val="2"/>
        <w:rPr>
          <w:rFonts w:asciiTheme="minorEastAsia" w:hAnsiTheme="minorEastAsia" w:cstheme="minorEastAsia"/>
        </w:rPr>
      </w:pPr>
      <w:bookmarkStart w:id="135" w:name="_Toc7427"/>
      <w:r>
        <w:rPr>
          <w:rFonts w:hint="eastAsia" w:asciiTheme="minorEastAsia" w:hAnsiTheme="minorEastAsia" w:cstheme="minorEastAsia"/>
        </w:rPr>
        <w:t>管理员的学历维护包括（学历的添加，学历的修改，学历的删除，学历的查看）。</w:t>
      </w:r>
      <w:bookmarkEnd w:id="135"/>
    </w:p>
    <w:p>
      <w:pPr>
        <w:spacing w:line="400" w:lineRule="exact"/>
        <w:ind w:firstLine="420"/>
        <w:rPr>
          <w:rFonts w:ascii="Times New Roman" w:hAnsi="Times New Roman" w:eastAsia="楷体" w:cs="Times New Roman"/>
          <w:sz w:val="24"/>
        </w:rPr>
      </w:pPr>
      <w:r>
        <w:rPr>
          <w:rFonts w:hint="eastAsia" w:ascii="Times New Roman" w:hAnsi="Times New Roman" w:eastAsia="楷体" w:cs="Times New Roman"/>
          <w:sz w:val="24"/>
        </w:rPr>
        <w:t>7.开发语言维护</w:t>
      </w:r>
    </w:p>
    <w:p>
      <w:pPr>
        <w:widowControl/>
        <w:spacing w:beforeLines="50" w:afterLines="50" w:line="400" w:lineRule="exact"/>
        <w:ind w:firstLine="420"/>
        <w:jc w:val="left"/>
        <w:outlineLvl w:val="2"/>
        <w:rPr>
          <w:rFonts w:asciiTheme="minorEastAsia" w:hAnsiTheme="minorEastAsia" w:cstheme="minorEastAsia"/>
        </w:rPr>
      </w:pPr>
      <w:bookmarkStart w:id="136" w:name="_Toc13068"/>
      <w:r>
        <w:rPr>
          <w:rFonts w:hint="eastAsia" w:asciiTheme="minorEastAsia" w:hAnsiTheme="minorEastAsia" w:cstheme="minorEastAsia"/>
        </w:rPr>
        <w:t>管理员的开发语言维护包括（开发语言的添加，开发语言的修改，开发语言的删除，开发语言的查看）。</w:t>
      </w:r>
      <w:bookmarkEnd w:id="136"/>
    </w:p>
    <w:p>
      <w:pPr>
        <w:spacing w:line="400" w:lineRule="exact"/>
        <w:ind w:firstLine="420"/>
        <w:rPr>
          <w:rFonts w:ascii="Times New Roman" w:hAnsi="Times New Roman" w:eastAsia="楷体" w:cs="Times New Roman"/>
          <w:sz w:val="24"/>
        </w:rPr>
      </w:pPr>
      <w:r>
        <w:rPr>
          <w:rFonts w:hint="eastAsia" w:ascii="Times New Roman" w:hAnsi="Times New Roman" w:eastAsia="楷体" w:cs="Times New Roman"/>
          <w:sz w:val="24"/>
        </w:rPr>
        <w:t>8.数据库管理</w:t>
      </w:r>
    </w:p>
    <w:p>
      <w:pPr>
        <w:widowControl/>
        <w:spacing w:beforeLines="50" w:afterLines="50" w:line="400" w:lineRule="exact"/>
        <w:ind w:firstLine="420"/>
        <w:jc w:val="left"/>
        <w:outlineLvl w:val="2"/>
        <w:rPr>
          <w:rFonts w:ascii="Times New Roman" w:hAnsi="Times New Roman" w:cs="Times New Roman"/>
          <w:sz w:val="24"/>
        </w:rPr>
      </w:pPr>
      <w:bookmarkStart w:id="137" w:name="_Toc5475"/>
      <w:r>
        <w:rPr>
          <w:rFonts w:hint="eastAsia" w:asciiTheme="minorEastAsia" w:hAnsiTheme="minorEastAsia" w:cstheme="minorEastAsia"/>
        </w:rPr>
        <w:t>管理员的数据库管理包括（数据库备份，数据库恢复，数据文件下载）。</w:t>
      </w:r>
      <w:bookmarkEnd w:id="137"/>
    </w:p>
    <w:p>
      <w:pPr>
        <w:spacing w:line="400" w:lineRule="exact"/>
        <w:ind w:firstLine="420"/>
        <w:rPr>
          <w:rFonts w:ascii="Times New Roman" w:hAnsi="Times New Roman" w:eastAsia="楷体" w:cs="Times New Roman"/>
          <w:sz w:val="24"/>
        </w:rPr>
      </w:pPr>
      <w:r>
        <w:rPr>
          <w:rFonts w:hint="eastAsia" w:ascii="Times New Roman" w:hAnsi="Times New Roman" w:eastAsia="楷体" w:cs="Times New Roman"/>
          <w:sz w:val="24"/>
        </w:rPr>
        <w:t>9.新闻管理</w:t>
      </w:r>
    </w:p>
    <w:p>
      <w:pPr>
        <w:widowControl/>
        <w:spacing w:beforeLines="50" w:afterLines="50" w:line="400" w:lineRule="exact"/>
        <w:ind w:firstLine="420"/>
        <w:jc w:val="left"/>
        <w:outlineLvl w:val="2"/>
        <w:rPr>
          <w:rFonts w:ascii="Times New Roman" w:hAnsi="Times New Roman" w:cs="Times New Roman"/>
          <w:sz w:val="24"/>
        </w:rPr>
      </w:pPr>
      <w:bookmarkStart w:id="138" w:name="_Toc13366"/>
      <w:r>
        <w:rPr>
          <w:rFonts w:hint="eastAsia" w:asciiTheme="minorEastAsia" w:hAnsiTheme="minorEastAsia" w:cstheme="minorEastAsia"/>
        </w:rPr>
        <w:t>管理员的新闻管理包括（新闻添加，新闻的修改，新闻的删除，新闻的查看）。</w:t>
      </w:r>
      <w:bookmarkEnd w:id="138"/>
    </w:p>
    <w:p>
      <w:pPr>
        <w:pStyle w:val="6"/>
        <w:tabs>
          <w:tab w:val="right" w:leader="dot" w:pos="9185"/>
        </w:tabs>
        <w:spacing w:line="360" w:lineRule="auto"/>
        <w:ind w:left="0" w:leftChars="0" w:firstLine="420"/>
        <w:jc w:val="center"/>
        <w:rPr>
          <w:rFonts w:ascii="Times New Roman" w:hAnsi="Times New Roman" w:eastAsia="宋体" w:cs="Times New Roman"/>
          <w:b/>
          <w:bCs/>
          <w:sz w:val="28"/>
          <w:szCs w:val="28"/>
        </w:rPr>
      </w:pPr>
      <w:r>
        <w:rPr>
          <w:rFonts w:hint="eastAsia" w:ascii="Times New Roman" w:hAnsi="Times New Roman" w:eastAsia="宋体" w:cs="Times New Roman"/>
          <w:b/>
          <w:bCs/>
          <w:sz w:val="28"/>
          <w:szCs w:val="28"/>
        </w:rPr>
        <w:t>4.3 数据库概要设计</w:t>
      </w:r>
    </w:p>
    <w:p>
      <w:pPr>
        <w:widowControl/>
        <w:spacing w:beforeLines="50" w:afterLines="50" w:line="400" w:lineRule="exact"/>
        <w:ind w:firstLine="420"/>
        <w:jc w:val="left"/>
        <w:outlineLvl w:val="2"/>
        <w:rPr>
          <w:rFonts w:asciiTheme="minorEastAsia" w:hAnsiTheme="minorEastAsia" w:cstheme="minorEastAsia"/>
        </w:rPr>
      </w:pPr>
      <w:bookmarkStart w:id="139" w:name="_Toc11431"/>
      <w:r>
        <w:rPr>
          <w:rFonts w:asciiTheme="minorEastAsia" w:hAnsiTheme="minorEastAsia" w:cstheme="minorEastAsia"/>
        </w:rPr>
        <w:t>本系统采用MySql数据库，实现对平台数据的存储。对于系统中各个实体数据的保存，其数据表设计如下：</w:t>
      </w:r>
      <w:bookmarkEnd w:id="139"/>
    </w:p>
    <w:p>
      <w:pPr>
        <w:widowControl/>
        <w:spacing w:beforeLines="50" w:afterLines="50" w:line="400" w:lineRule="exact"/>
        <w:ind w:firstLine="420"/>
        <w:jc w:val="left"/>
        <w:outlineLvl w:val="2"/>
        <w:rPr>
          <w:rFonts w:ascii="Times New Roman" w:hAnsi="Times New Roman" w:cs="Times New Roman"/>
          <w:b/>
          <w:bCs/>
          <w:sz w:val="24"/>
        </w:rPr>
      </w:pPr>
      <w:bookmarkStart w:id="140" w:name="_Toc6192"/>
      <w:bookmarkStart w:id="141" w:name="_Toc19894"/>
      <w:bookmarkStart w:id="142" w:name="_Toc29537"/>
      <w:bookmarkStart w:id="143" w:name="_Toc24241"/>
      <w:bookmarkStart w:id="144" w:name="_Toc4419"/>
      <w:r>
        <w:rPr>
          <w:rFonts w:ascii="Times New Roman" w:hAnsi="Times New Roman" w:cs="Times New Roman"/>
          <w:b/>
          <w:bCs/>
          <w:sz w:val="24"/>
        </w:rPr>
        <w:t>4.</w:t>
      </w:r>
      <w:r>
        <w:rPr>
          <w:rFonts w:hint="eastAsia" w:ascii="Times New Roman" w:hAnsi="Times New Roman" w:cs="Times New Roman"/>
          <w:b/>
          <w:bCs/>
          <w:sz w:val="24"/>
        </w:rPr>
        <w:t>3</w:t>
      </w:r>
      <w:r>
        <w:rPr>
          <w:rFonts w:ascii="Times New Roman" w:hAnsi="Times New Roman" w:cs="Times New Roman"/>
          <w:b/>
          <w:bCs/>
          <w:sz w:val="24"/>
        </w:rPr>
        <w:t>.1 用户信息表设计</w:t>
      </w:r>
      <w:bookmarkEnd w:id="140"/>
      <w:bookmarkEnd w:id="141"/>
      <w:bookmarkEnd w:id="142"/>
      <w:bookmarkEnd w:id="143"/>
      <w:bookmarkEnd w:id="144"/>
    </w:p>
    <w:p>
      <w:pPr>
        <w:spacing w:line="400" w:lineRule="exact"/>
        <w:ind w:firstLine="420" w:firstLineChars="200"/>
        <w:rPr>
          <w:rFonts w:asciiTheme="minorEastAsia" w:hAnsiTheme="minorEastAsia" w:cstheme="minorEastAsia"/>
        </w:rPr>
      </w:pPr>
      <w:r>
        <w:rPr>
          <w:rFonts w:hint="eastAsia" w:asciiTheme="minorEastAsia" w:hAnsiTheme="minorEastAsia" w:cstheme="minorEastAsia"/>
        </w:rPr>
        <w:t>用户信息表收纳了用户的邮箱、手机号目前系统中没有完全应用到该信息收纳此信息目的在于平台后期的扩展性考虑，登陆身份验证的扩展准备，密码在数据库存储密文的形式，用户注册时不需要填写密码，平台会设置默认密码：123456，注册成功后第一件事情就是需要将密码重置。</w:t>
      </w:r>
      <w:r>
        <w:rPr>
          <w:rFonts w:asciiTheme="minorEastAsia" w:hAnsiTheme="minorEastAsia" w:cstheme="minorEastAsia"/>
        </w:rPr>
        <w:t>具体属性如表4-</w:t>
      </w:r>
      <w:r>
        <w:rPr>
          <w:rFonts w:hint="eastAsia" w:asciiTheme="minorEastAsia" w:hAnsiTheme="minorEastAsia" w:cstheme="minorEastAsia"/>
        </w:rPr>
        <w:t>1</w:t>
      </w:r>
      <w:r>
        <w:rPr>
          <w:rFonts w:asciiTheme="minorEastAsia" w:hAnsiTheme="minorEastAsia" w:cstheme="minorEastAsia"/>
        </w:rPr>
        <w:t>所示。</w:t>
      </w:r>
    </w:p>
    <w:p>
      <w:pPr>
        <w:pStyle w:val="12"/>
        <w:tabs>
          <w:tab w:val="left" w:pos="435"/>
          <w:tab w:val="clear" w:pos="916"/>
        </w:tabs>
        <w:spacing w:after="150" w:line="360" w:lineRule="atLeast"/>
        <w:ind w:firstLine="422" w:firstLineChars="200"/>
        <w:jc w:val="center"/>
        <w:rPr>
          <w:rFonts w:hint="default" w:ascii="Times New Roman" w:hAnsi="Times New Roman" w:eastAsiaTheme="minorEastAsia"/>
          <w:b/>
          <w:kern w:val="2"/>
          <w:sz w:val="21"/>
          <w:szCs w:val="21"/>
        </w:rPr>
      </w:pPr>
      <w:r>
        <w:rPr>
          <w:rFonts w:hint="default" w:ascii="Times New Roman" w:hAnsi="Times New Roman" w:eastAsiaTheme="minorEastAsia"/>
          <w:b/>
          <w:kern w:val="2"/>
          <w:sz w:val="21"/>
          <w:szCs w:val="21"/>
        </w:rPr>
        <w:t xml:space="preserve">表 </w:t>
      </w:r>
      <w:r>
        <w:rPr>
          <w:rFonts w:ascii="Times New Roman" w:hAnsi="Times New Roman" w:eastAsiaTheme="minorEastAsia"/>
          <w:b/>
          <w:kern w:val="2"/>
          <w:sz w:val="21"/>
          <w:szCs w:val="21"/>
        </w:rPr>
        <w:t>4</w:t>
      </w:r>
      <w:r>
        <w:rPr>
          <w:rFonts w:hint="default" w:ascii="Times New Roman" w:hAnsi="Times New Roman" w:eastAsiaTheme="minorEastAsia"/>
          <w:b/>
          <w:kern w:val="2"/>
          <w:sz w:val="21"/>
          <w:szCs w:val="21"/>
        </w:rPr>
        <w:t xml:space="preserve">-1 </w:t>
      </w:r>
      <w:r>
        <w:rPr>
          <w:rFonts w:ascii="Times New Roman" w:hAnsi="Times New Roman" w:eastAsiaTheme="minorEastAsia"/>
          <w:b/>
          <w:kern w:val="2"/>
          <w:sz w:val="21"/>
          <w:szCs w:val="21"/>
        </w:rPr>
        <w:t>用户信息</w:t>
      </w:r>
      <w:r>
        <w:rPr>
          <w:rFonts w:hint="default" w:ascii="Times New Roman" w:hAnsi="Times New Roman" w:eastAsiaTheme="minorEastAsia"/>
          <w:b/>
          <w:kern w:val="2"/>
          <w:sz w:val="21"/>
          <w:szCs w:val="21"/>
        </w:rPr>
        <w:t>表</w:t>
      </w:r>
    </w:p>
    <w:tbl>
      <w:tblPr>
        <w:tblStyle w:val="21"/>
        <w:tblW w:w="849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1"/>
        <w:gridCol w:w="682"/>
        <w:gridCol w:w="1364"/>
        <w:gridCol w:w="2671"/>
        <w:gridCol w:w="1725"/>
        <w:gridCol w:w="7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1301" w:type="dxa"/>
          </w:tcPr>
          <w:p>
            <w:pPr>
              <w:rPr>
                <w:rFonts w:ascii="Times New Roman" w:hAnsi="Times New Roman" w:cs="Times New Roman"/>
                <w:b/>
                <w:bCs/>
                <w:sz w:val="24"/>
              </w:rPr>
            </w:pPr>
            <w:r>
              <w:rPr>
                <w:rFonts w:hint="eastAsia"/>
              </w:rPr>
              <w:t>字段名称</w:t>
            </w:r>
          </w:p>
        </w:tc>
        <w:tc>
          <w:tcPr>
            <w:tcW w:w="682" w:type="dxa"/>
          </w:tcPr>
          <w:p>
            <w:pPr>
              <w:rPr>
                <w:rFonts w:ascii="Times New Roman" w:hAnsi="Times New Roman" w:cs="Times New Roman"/>
                <w:b/>
                <w:bCs/>
                <w:sz w:val="24"/>
              </w:rPr>
            </w:pPr>
            <w:r>
              <w:rPr>
                <w:rFonts w:hint="eastAsia"/>
              </w:rPr>
              <w:t>是否为空</w:t>
            </w:r>
          </w:p>
        </w:tc>
        <w:tc>
          <w:tcPr>
            <w:tcW w:w="1364" w:type="dxa"/>
          </w:tcPr>
          <w:p>
            <w:pPr>
              <w:rPr>
                <w:rFonts w:ascii="Times New Roman" w:hAnsi="Times New Roman" w:cs="Times New Roman"/>
                <w:b/>
                <w:bCs/>
                <w:sz w:val="24"/>
              </w:rPr>
            </w:pPr>
            <w:r>
              <w:rPr>
                <w:rFonts w:hint="eastAsia"/>
              </w:rPr>
              <w:t>类型</w:t>
            </w:r>
          </w:p>
        </w:tc>
        <w:tc>
          <w:tcPr>
            <w:tcW w:w="2671" w:type="dxa"/>
          </w:tcPr>
          <w:p>
            <w:pPr>
              <w:rPr>
                <w:rFonts w:ascii="Times New Roman" w:hAnsi="Times New Roman" w:cs="Times New Roman"/>
                <w:b/>
                <w:bCs/>
                <w:sz w:val="24"/>
              </w:rPr>
            </w:pPr>
            <w:r>
              <w:rPr>
                <w:rFonts w:hint="eastAsia"/>
              </w:rPr>
              <w:t>默认值</w:t>
            </w:r>
          </w:p>
        </w:tc>
        <w:tc>
          <w:tcPr>
            <w:tcW w:w="1725" w:type="dxa"/>
          </w:tcPr>
          <w:p>
            <w:pPr>
              <w:rPr>
                <w:rFonts w:ascii="Times New Roman" w:hAnsi="Times New Roman" w:cs="Times New Roman"/>
                <w:b/>
                <w:bCs/>
                <w:sz w:val="24"/>
              </w:rPr>
            </w:pPr>
            <w:r>
              <w:rPr>
                <w:rFonts w:hint="eastAsia"/>
              </w:rPr>
              <w:t>意义</w:t>
            </w:r>
          </w:p>
        </w:tc>
        <w:tc>
          <w:tcPr>
            <w:tcW w:w="755" w:type="dxa"/>
          </w:tcPr>
          <w:p>
            <w:pPr>
              <w:rPr>
                <w:rFonts w:ascii="Times New Roman" w:hAnsi="Times New Roman" w:cs="Times New Roman"/>
                <w:b/>
                <w:bCs/>
                <w:sz w:val="24"/>
              </w:rPr>
            </w:pPr>
            <w:r>
              <w:rPr>
                <w:rFonts w:hint="eastAsia"/>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1" w:type="dxa"/>
          </w:tcPr>
          <w:p>
            <w:pPr>
              <w:rPr>
                <w:rFonts w:ascii="Times New Roman" w:hAnsi="Times New Roman" w:cs="Times New Roman"/>
                <w:b/>
                <w:bCs/>
                <w:sz w:val="24"/>
              </w:rPr>
            </w:pPr>
            <w:r>
              <w:rPr>
                <w:rFonts w:hint="eastAsia"/>
              </w:rPr>
              <w:t>id</w:t>
            </w:r>
          </w:p>
        </w:tc>
        <w:tc>
          <w:tcPr>
            <w:tcW w:w="682" w:type="dxa"/>
          </w:tcPr>
          <w:p>
            <w:pPr>
              <w:rPr>
                <w:rFonts w:ascii="Times New Roman" w:hAnsi="Times New Roman" w:cs="Times New Roman"/>
                <w:b/>
                <w:bCs/>
                <w:sz w:val="24"/>
              </w:rPr>
            </w:pPr>
            <w:r>
              <w:rPr>
                <w:rFonts w:hint="eastAsia"/>
              </w:rPr>
              <w:t>NO</w:t>
            </w:r>
          </w:p>
        </w:tc>
        <w:tc>
          <w:tcPr>
            <w:tcW w:w="1364" w:type="dxa"/>
          </w:tcPr>
          <w:p>
            <w:pPr>
              <w:rPr>
                <w:rFonts w:ascii="Times New Roman" w:hAnsi="Times New Roman" w:cs="Times New Roman"/>
                <w:b/>
                <w:bCs/>
                <w:sz w:val="24"/>
              </w:rPr>
            </w:pPr>
            <w:r>
              <w:rPr>
                <w:rFonts w:hint="eastAsia"/>
              </w:rPr>
              <w:t>int(11)</w:t>
            </w:r>
          </w:p>
        </w:tc>
        <w:tc>
          <w:tcPr>
            <w:tcW w:w="2671" w:type="dxa"/>
          </w:tcPr>
          <w:p>
            <w:pPr>
              <w:rPr>
                <w:rFonts w:ascii="Times New Roman" w:hAnsi="Times New Roman" w:cs="Times New Roman"/>
                <w:b/>
                <w:bCs/>
                <w:sz w:val="24"/>
              </w:rPr>
            </w:pPr>
          </w:p>
        </w:tc>
        <w:tc>
          <w:tcPr>
            <w:tcW w:w="1725" w:type="dxa"/>
          </w:tcPr>
          <w:p>
            <w:pPr>
              <w:rPr>
                <w:rFonts w:ascii="Times New Roman" w:hAnsi="Times New Roman" w:cs="Times New Roman"/>
                <w:b/>
                <w:bCs/>
                <w:sz w:val="24"/>
              </w:rPr>
            </w:pPr>
            <w:r>
              <w:rPr>
                <w:rFonts w:hint="eastAsia"/>
              </w:rPr>
              <w:t>主键</w:t>
            </w:r>
          </w:p>
        </w:tc>
        <w:tc>
          <w:tcPr>
            <w:tcW w:w="755" w:type="dxa"/>
          </w:tcPr>
          <w:p>
            <w:pPr>
              <w:rPr>
                <w:rFonts w:ascii="Times New Roman" w:hAnsi="Times New Roman" w:cs="Times New Roman"/>
                <w:b/>
                <w:bCs/>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1" w:type="dxa"/>
          </w:tcPr>
          <w:p>
            <w:pPr>
              <w:rPr>
                <w:rFonts w:ascii="Times New Roman" w:hAnsi="Times New Roman" w:cs="Times New Roman"/>
                <w:b/>
                <w:bCs/>
                <w:sz w:val="24"/>
              </w:rPr>
            </w:pPr>
            <w:r>
              <w:rPr>
                <w:rFonts w:hint="eastAsia"/>
              </w:rPr>
              <w:t>name</w:t>
            </w:r>
          </w:p>
        </w:tc>
        <w:tc>
          <w:tcPr>
            <w:tcW w:w="682" w:type="dxa"/>
          </w:tcPr>
          <w:p>
            <w:pPr>
              <w:rPr>
                <w:rFonts w:ascii="Times New Roman" w:hAnsi="Times New Roman" w:cs="Times New Roman"/>
                <w:b/>
                <w:bCs/>
                <w:sz w:val="24"/>
              </w:rPr>
            </w:pPr>
            <w:r>
              <w:rPr>
                <w:rFonts w:hint="eastAsia"/>
              </w:rPr>
              <w:t>NO</w:t>
            </w:r>
          </w:p>
        </w:tc>
        <w:tc>
          <w:tcPr>
            <w:tcW w:w="1364" w:type="dxa"/>
          </w:tcPr>
          <w:p>
            <w:pPr>
              <w:rPr>
                <w:rFonts w:ascii="Times New Roman" w:hAnsi="Times New Roman" w:cs="Times New Roman"/>
                <w:b/>
                <w:bCs/>
                <w:sz w:val="24"/>
              </w:rPr>
            </w:pPr>
            <w:r>
              <w:rPr>
                <w:rFonts w:hint="eastAsia"/>
              </w:rPr>
              <w:t>varchar(50)</w:t>
            </w:r>
          </w:p>
        </w:tc>
        <w:tc>
          <w:tcPr>
            <w:tcW w:w="2671" w:type="dxa"/>
          </w:tcPr>
          <w:p>
            <w:pPr>
              <w:rPr>
                <w:rFonts w:ascii="Times New Roman" w:hAnsi="Times New Roman" w:cs="Times New Roman"/>
                <w:b/>
                <w:bCs/>
                <w:sz w:val="24"/>
              </w:rPr>
            </w:pPr>
          </w:p>
        </w:tc>
        <w:tc>
          <w:tcPr>
            <w:tcW w:w="1725" w:type="dxa"/>
          </w:tcPr>
          <w:p>
            <w:pPr>
              <w:rPr>
                <w:rFonts w:ascii="Times New Roman" w:hAnsi="Times New Roman" w:cs="Times New Roman"/>
                <w:b/>
                <w:bCs/>
                <w:sz w:val="24"/>
              </w:rPr>
            </w:pPr>
            <w:r>
              <w:rPr>
                <w:rFonts w:hint="eastAsia"/>
              </w:rPr>
              <w:t>姓名</w:t>
            </w:r>
          </w:p>
        </w:tc>
        <w:tc>
          <w:tcPr>
            <w:tcW w:w="755" w:type="dxa"/>
          </w:tcPr>
          <w:p>
            <w:pPr>
              <w:rPr>
                <w:rFonts w:ascii="Times New Roman" w:hAnsi="Times New Roman" w:cs="Times New Roman"/>
                <w:b/>
                <w:bCs/>
                <w:sz w:val="24"/>
              </w:rPr>
            </w:pPr>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1" w:type="dxa"/>
          </w:tcPr>
          <w:p>
            <w:pPr>
              <w:rPr>
                <w:rFonts w:ascii="Times New Roman" w:hAnsi="Times New Roman" w:cs="Times New Roman"/>
                <w:b/>
                <w:bCs/>
                <w:sz w:val="24"/>
              </w:rPr>
            </w:pPr>
            <w:r>
              <w:rPr>
                <w:rFonts w:hint="eastAsia"/>
              </w:rPr>
              <w:t>email</w:t>
            </w:r>
          </w:p>
        </w:tc>
        <w:tc>
          <w:tcPr>
            <w:tcW w:w="682" w:type="dxa"/>
          </w:tcPr>
          <w:p>
            <w:pPr>
              <w:rPr>
                <w:rFonts w:ascii="Times New Roman" w:hAnsi="Times New Roman" w:cs="Times New Roman"/>
                <w:b/>
                <w:bCs/>
                <w:sz w:val="24"/>
              </w:rPr>
            </w:pPr>
            <w:r>
              <w:rPr>
                <w:rFonts w:hint="eastAsia"/>
              </w:rPr>
              <w:t>NO</w:t>
            </w:r>
          </w:p>
        </w:tc>
        <w:tc>
          <w:tcPr>
            <w:tcW w:w="1364" w:type="dxa"/>
          </w:tcPr>
          <w:p>
            <w:pPr>
              <w:rPr>
                <w:rFonts w:ascii="Times New Roman" w:hAnsi="Times New Roman" w:cs="Times New Roman"/>
                <w:b/>
                <w:bCs/>
                <w:sz w:val="24"/>
              </w:rPr>
            </w:pPr>
            <w:r>
              <w:rPr>
                <w:rFonts w:hint="eastAsia"/>
              </w:rPr>
              <w:t>varchar(50)</w:t>
            </w:r>
          </w:p>
        </w:tc>
        <w:tc>
          <w:tcPr>
            <w:tcW w:w="2671" w:type="dxa"/>
          </w:tcPr>
          <w:p>
            <w:pPr>
              <w:rPr>
                <w:rFonts w:ascii="Times New Roman" w:hAnsi="Times New Roman" w:cs="Times New Roman"/>
                <w:b/>
                <w:bCs/>
                <w:sz w:val="24"/>
              </w:rPr>
            </w:pPr>
          </w:p>
        </w:tc>
        <w:tc>
          <w:tcPr>
            <w:tcW w:w="1725" w:type="dxa"/>
          </w:tcPr>
          <w:p>
            <w:pPr>
              <w:rPr>
                <w:rFonts w:ascii="Times New Roman" w:hAnsi="Times New Roman" w:cs="Times New Roman"/>
                <w:b/>
                <w:bCs/>
                <w:sz w:val="24"/>
              </w:rPr>
            </w:pPr>
            <w:r>
              <w:rPr>
                <w:rFonts w:hint="eastAsia"/>
              </w:rPr>
              <w:t>邮件地址</w:t>
            </w:r>
          </w:p>
        </w:tc>
        <w:tc>
          <w:tcPr>
            <w:tcW w:w="755" w:type="dxa"/>
          </w:tcPr>
          <w:p>
            <w:pPr>
              <w:rPr>
                <w:rFonts w:ascii="Times New Roman" w:hAnsi="Times New Roman" w:cs="Times New Roman"/>
                <w:b/>
                <w:bCs/>
                <w:sz w:val="24"/>
              </w:rPr>
            </w:pPr>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1" w:type="dxa"/>
          </w:tcPr>
          <w:p>
            <w:pPr>
              <w:rPr>
                <w:rFonts w:ascii="Times New Roman" w:hAnsi="Times New Roman" w:cs="Times New Roman"/>
                <w:b/>
                <w:bCs/>
                <w:sz w:val="24"/>
              </w:rPr>
            </w:pPr>
            <w:r>
              <w:rPr>
                <w:rFonts w:hint="eastAsia"/>
              </w:rPr>
              <w:t>phone</w:t>
            </w:r>
          </w:p>
        </w:tc>
        <w:tc>
          <w:tcPr>
            <w:tcW w:w="682" w:type="dxa"/>
          </w:tcPr>
          <w:p>
            <w:pPr>
              <w:rPr>
                <w:rFonts w:ascii="Times New Roman" w:hAnsi="Times New Roman" w:cs="Times New Roman"/>
                <w:b/>
                <w:bCs/>
                <w:sz w:val="24"/>
              </w:rPr>
            </w:pPr>
            <w:r>
              <w:rPr>
                <w:rFonts w:hint="eastAsia"/>
              </w:rPr>
              <w:t>NO</w:t>
            </w:r>
          </w:p>
        </w:tc>
        <w:tc>
          <w:tcPr>
            <w:tcW w:w="1364" w:type="dxa"/>
          </w:tcPr>
          <w:p>
            <w:pPr>
              <w:rPr>
                <w:rFonts w:ascii="Times New Roman" w:hAnsi="Times New Roman" w:cs="Times New Roman"/>
                <w:b/>
                <w:bCs/>
                <w:sz w:val="24"/>
              </w:rPr>
            </w:pPr>
            <w:r>
              <w:rPr>
                <w:rFonts w:hint="eastAsia"/>
              </w:rPr>
              <w:t>varchar(20)</w:t>
            </w:r>
          </w:p>
        </w:tc>
        <w:tc>
          <w:tcPr>
            <w:tcW w:w="2671" w:type="dxa"/>
          </w:tcPr>
          <w:p>
            <w:pPr>
              <w:rPr>
                <w:rFonts w:ascii="Times New Roman" w:hAnsi="Times New Roman" w:cs="Times New Roman"/>
                <w:b/>
                <w:bCs/>
                <w:sz w:val="24"/>
              </w:rPr>
            </w:pPr>
          </w:p>
        </w:tc>
        <w:tc>
          <w:tcPr>
            <w:tcW w:w="1725" w:type="dxa"/>
          </w:tcPr>
          <w:p>
            <w:pPr>
              <w:rPr>
                <w:rFonts w:ascii="Times New Roman" w:hAnsi="Times New Roman" w:cs="Times New Roman"/>
                <w:b/>
                <w:bCs/>
                <w:sz w:val="24"/>
              </w:rPr>
            </w:pPr>
            <w:r>
              <w:rPr>
                <w:rFonts w:hint="eastAsia"/>
              </w:rPr>
              <w:t>手机号</w:t>
            </w:r>
          </w:p>
        </w:tc>
        <w:tc>
          <w:tcPr>
            <w:tcW w:w="755" w:type="dxa"/>
          </w:tcPr>
          <w:p>
            <w:pPr>
              <w:rPr>
                <w:rFonts w:ascii="Times New Roman" w:hAnsi="Times New Roman" w:cs="Times New Roman"/>
                <w:b/>
                <w:bCs/>
                <w:sz w:val="24"/>
              </w:rPr>
            </w:pPr>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2" w:hRule="atLeast"/>
          <w:jc w:val="center"/>
        </w:trPr>
        <w:tc>
          <w:tcPr>
            <w:tcW w:w="1301" w:type="dxa"/>
          </w:tcPr>
          <w:p>
            <w:pPr>
              <w:rPr>
                <w:rFonts w:ascii="Times New Roman" w:hAnsi="Times New Roman" w:cs="Times New Roman"/>
                <w:b/>
                <w:bCs/>
                <w:sz w:val="24"/>
              </w:rPr>
            </w:pPr>
            <w:r>
              <w:rPr>
                <w:rFonts w:hint="eastAsia"/>
              </w:rPr>
              <w:t>password</w:t>
            </w:r>
          </w:p>
        </w:tc>
        <w:tc>
          <w:tcPr>
            <w:tcW w:w="682" w:type="dxa"/>
          </w:tcPr>
          <w:p>
            <w:pPr>
              <w:rPr>
                <w:rFonts w:ascii="Times New Roman" w:hAnsi="Times New Roman" w:cs="Times New Roman"/>
                <w:b/>
                <w:bCs/>
                <w:sz w:val="24"/>
              </w:rPr>
            </w:pPr>
            <w:r>
              <w:rPr>
                <w:rFonts w:hint="eastAsia"/>
              </w:rPr>
              <w:t>NO</w:t>
            </w:r>
          </w:p>
        </w:tc>
        <w:tc>
          <w:tcPr>
            <w:tcW w:w="1364" w:type="dxa"/>
          </w:tcPr>
          <w:p>
            <w:pPr>
              <w:rPr>
                <w:rFonts w:ascii="Times New Roman" w:hAnsi="Times New Roman" w:cs="Times New Roman"/>
                <w:b/>
                <w:bCs/>
                <w:sz w:val="24"/>
              </w:rPr>
            </w:pPr>
            <w:r>
              <w:rPr>
                <w:rFonts w:hint="eastAsia"/>
              </w:rPr>
              <w:t>varchar(50)</w:t>
            </w:r>
          </w:p>
        </w:tc>
        <w:tc>
          <w:tcPr>
            <w:tcW w:w="2671" w:type="dxa"/>
          </w:tcPr>
          <w:p>
            <w:pPr>
              <w:rPr>
                <w:rFonts w:ascii="Times New Roman" w:hAnsi="Times New Roman" w:cs="Times New Roman"/>
                <w:b/>
                <w:bCs/>
                <w:sz w:val="24"/>
              </w:rPr>
            </w:pPr>
            <w:r>
              <w:rPr>
                <w:rFonts w:hint="eastAsia"/>
              </w:rPr>
              <w:t>e10adc3949ba59abbe56e057f20f883e</w:t>
            </w:r>
          </w:p>
        </w:tc>
        <w:tc>
          <w:tcPr>
            <w:tcW w:w="1725" w:type="dxa"/>
          </w:tcPr>
          <w:p>
            <w:pPr>
              <w:rPr>
                <w:rFonts w:ascii="Times New Roman" w:hAnsi="Times New Roman" w:cs="Times New Roman"/>
                <w:b/>
                <w:bCs/>
                <w:sz w:val="24"/>
              </w:rPr>
            </w:pPr>
            <w:r>
              <w:rPr>
                <w:rFonts w:hint="eastAsia"/>
              </w:rPr>
              <w:t>密码</w:t>
            </w:r>
          </w:p>
        </w:tc>
        <w:tc>
          <w:tcPr>
            <w:tcW w:w="755" w:type="dxa"/>
          </w:tcPr>
          <w:p>
            <w:pPr>
              <w:rPr>
                <w:rFonts w:ascii="Times New Roman" w:hAnsi="Times New Roman" w:cs="Times New Roman"/>
                <w:b/>
                <w:bCs/>
                <w:sz w:val="24"/>
              </w:rPr>
            </w:pPr>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1" w:type="dxa"/>
          </w:tcPr>
          <w:p>
            <w:pPr>
              <w:rPr>
                <w:rFonts w:ascii="Times New Roman" w:hAnsi="Times New Roman" w:cs="Times New Roman"/>
                <w:b/>
                <w:bCs/>
                <w:sz w:val="24"/>
              </w:rPr>
            </w:pPr>
            <w:r>
              <w:rPr>
                <w:rFonts w:hint="eastAsia"/>
              </w:rPr>
              <w:t>role</w:t>
            </w:r>
          </w:p>
        </w:tc>
        <w:tc>
          <w:tcPr>
            <w:tcW w:w="682" w:type="dxa"/>
          </w:tcPr>
          <w:p>
            <w:pPr>
              <w:rPr>
                <w:rFonts w:ascii="Times New Roman" w:hAnsi="Times New Roman" w:cs="Times New Roman"/>
                <w:b/>
                <w:bCs/>
                <w:sz w:val="24"/>
              </w:rPr>
            </w:pPr>
            <w:r>
              <w:rPr>
                <w:rFonts w:hint="eastAsia"/>
              </w:rPr>
              <w:t>NO</w:t>
            </w:r>
          </w:p>
        </w:tc>
        <w:tc>
          <w:tcPr>
            <w:tcW w:w="1364" w:type="dxa"/>
          </w:tcPr>
          <w:p>
            <w:pPr>
              <w:rPr>
                <w:rFonts w:ascii="Times New Roman" w:hAnsi="Times New Roman" w:cs="Times New Roman"/>
                <w:b/>
                <w:bCs/>
                <w:sz w:val="24"/>
              </w:rPr>
            </w:pPr>
            <w:r>
              <w:rPr>
                <w:rFonts w:hint="eastAsia"/>
              </w:rPr>
              <w:t>varchar(5)</w:t>
            </w:r>
          </w:p>
        </w:tc>
        <w:tc>
          <w:tcPr>
            <w:tcW w:w="2671" w:type="dxa"/>
          </w:tcPr>
          <w:p>
            <w:pPr>
              <w:rPr>
                <w:rFonts w:ascii="Times New Roman" w:hAnsi="Times New Roman" w:cs="Times New Roman"/>
                <w:b/>
                <w:bCs/>
                <w:sz w:val="24"/>
              </w:rPr>
            </w:pPr>
          </w:p>
        </w:tc>
        <w:tc>
          <w:tcPr>
            <w:tcW w:w="1725" w:type="dxa"/>
          </w:tcPr>
          <w:p>
            <w:pPr>
              <w:rPr>
                <w:rFonts w:ascii="Times New Roman" w:hAnsi="Times New Roman" w:cs="Times New Roman"/>
                <w:b/>
                <w:bCs/>
                <w:sz w:val="24"/>
              </w:rPr>
            </w:pPr>
            <w:r>
              <w:rPr>
                <w:rFonts w:hint="eastAsia"/>
              </w:rPr>
              <w:t>角色</w:t>
            </w:r>
          </w:p>
        </w:tc>
        <w:tc>
          <w:tcPr>
            <w:tcW w:w="755" w:type="dxa"/>
          </w:tcPr>
          <w:p>
            <w:pPr>
              <w:rPr>
                <w:rFonts w:ascii="Times New Roman" w:hAnsi="Times New Roman" w:cs="Times New Roman"/>
                <w:b/>
                <w:bCs/>
                <w:sz w:val="24"/>
              </w:rPr>
            </w:pPr>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1" w:type="dxa"/>
          </w:tcPr>
          <w:p>
            <w:pPr>
              <w:rPr>
                <w:rFonts w:ascii="Times New Roman" w:hAnsi="Times New Roman" w:cs="Times New Roman"/>
                <w:b/>
                <w:bCs/>
                <w:sz w:val="24"/>
              </w:rPr>
            </w:pPr>
            <w:r>
              <w:rPr>
                <w:rFonts w:hint="eastAsia"/>
              </w:rPr>
              <w:t>title</w:t>
            </w:r>
          </w:p>
        </w:tc>
        <w:tc>
          <w:tcPr>
            <w:tcW w:w="682" w:type="dxa"/>
          </w:tcPr>
          <w:p>
            <w:pPr>
              <w:rPr>
                <w:rFonts w:ascii="Times New Roman" w:hAnsi="Times New Roman" w:cs="Times New Roman"/>
                <w:b/>
                <w:bCs/>
                <w:sz w:val="24"/>
              </w:rPr>
            </w:pPr>
            <w:r>
              <w:rPr>
                <w:rFonts w:hint="eastAsia"/>
              </w:rPr>
              <w:t>YES</w:t>
            </w:r>
          </w:p>
        </w:tc>
        <w:tc>
          <w:tcPr>
            <w:tcW w:w="1364" w:type="dxa"/>
          </w:tcPr>
          <w:p>
            <w:pPr>
              <w:rPr>
                <w:rFonts w:ascii="Times New Roman" w:hAnsi="Times New Roman" w:cs="Times New Roman"/>
                <w:b/>
                <w:bCs/>
                <w:sz w:val="24"/>
              </w:rPr>
            </w:pPr>
            <w:r>
              <w:rPr>
                <w:rFonts w:hint="eastAsia"/>
              </w:rPr>
              <w:t>varchar(10)</w:t>
            </w:r>
          </w:p>
        </w:tc>
        <w:tc>
          <w:tcPr>
            <w:tcW w:w="2671" w:type="dxa"/>
          </w:tcPr>
          <w:p>
            <w:pPr>
              <w:rPr>
                <w:rFonts w:ascii="Times New Roman" w:hAnsi="Times New Roman" w:cs="Times New Roman"/>
                <w:b/>
                <w:bCs/>
                <w:sz w:val="24"/>
              </w:rPr>
            </w:pPr>
            <w:r>
              <w:rPr>
                <w:rFonts w:hint="eastAsia"/>
              </w:rPr>
              <w:t>学生</w:t>
            </w:r>
          </w:p>
        </w:tc>
        <w:tc>
          <w:tcPr>
            <w:tcW w:w="1725" w:type="dxa"/>
          </w:tcPr>
          <w:p>
            <w:pPr>
              <w:rPr>
                <w:rFonts w:ascii="Times New Roman" w:hAnsi="Times New Roman" w:cs="Times New Roman"/>
                <w:b/>
                <w:bCs/>
                <w:sz w:val="24"/>
              </w:rPr>
            </w:pPr>
            <w:r>
              <w:rPr>
                <w:rFonts w:hint="eastAsia"/>
              </w:rPr>
              <w:t>职称</w:t>
            </w:r>
          </w:p>
        </w:tc>
        <w:tc>
          <w:tcPr>
            <w:tcW w:w="755" w:type="dxa"/>
          </w:tcPr>
          <w:p>
            <w:pPr>
              <w:rPr>
                <w:rFonts w:ascii="Times New Roman" w:hAnsi="Times New Roman" w:cs="Times New Roman"/>
                <w:b/>
                <w:bCs/>
                <w:sz w:val="24"/>
              </w:rPr>
            </w:pPr>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1" w:type="dxa"/>
          </w:tcPr>
          <w:p>
            <w:pPr>
              <w:rPr>
                <w:rFonts w:ascii="Times New Roman" w:hAnsi="Times New Roman" w:cs="Times New Roman"/>
                <w:b/>
                <w:bCs/>
                <w:sz w:val="24"/>
              </w:rPr>
            </w:pPr>
            <w:r>
              <w:rPr>
                <w:rFonts w:hint="eastAsia"/>
              </w:rPr>
              <w:t>education</w:t>
            </w:r>
          </w:p>
        </w:tc>
        <w:tc>
          <w:tcPr>
            <w:tcW w:w="682" w:type="dxa"/>
          </w:tcPr>
          <w:p>
            <w:pPr>
              <w:rPr>
                <w:rFonts w:ascii="Times New Roman" w:hAnsi="Times New Roman" w:cs="Times New Roman"/>
                <w:b/>
                <w:bCs/>
                <w:sz w:val="24"/>
              </w:rPr>
            </w:pPr>
            <w:r>
              <w:rPr>
                <w:rFonts w:hint="eastAsia"/>
              </w:rPr>
              <w:t>YES</w:t>
            </w:r>
          </w:p>
        </w:tc>
        <w:tc>
          <w:tcPr>
            <w:tcW w:w="1364" w:type="dxa"/>
          </w:tcPr>
          <w:p>
            <w:pPr>
              <w:rPr>
                <w:rFonts w:ascii="Times New Roman" w:hAnsi="Times New Roman" w:cs="Times New Roman"/>
                <w:b/>
                <w:bCs/>
                <w:sz w:val="24"/>
              </w:rPr>
            </w:pPr>
            <w:r>
              <w:rPr>
                <w:rFonts w:hint="eastAsia"/>
              </w:rPr>
              <w:t>varchar(10)</w:t>
            </w:r>
          </w:p>
        </w:tc>
        <w:tc>
          <w:tcPr>
            <w:tcW w:w="2671" w:type="dxa"/>
          </w:tcPr>
          <w:p>
            <w:pPr>
              <w:rPr>
                <w:rFonts w:ascii="Times New Roman" w:hAnsi="Times New Roman" w:cs="Times New Roman"/>
                <w:b/>
                <w:bCs/>
                <w:sz w:val="24"/>
              </w:rPr>
            </w:pPr>
            <w:r>
              <w:rPr>
                <w:rFonts w:hint="eastAsia"/>
              </w:rPr>
              <w:t>本科</w:t>
            </w:r>
          </w:p>
        </w:tc>
        <w:tc>
          <w:tcPr>
            <w:tcW w:w="1725" w:type="dxa"/>
          </w:tcPr>
          <w:p>
            <w:pPr>
              <w:rPr>
                <w:rFonts w:ascii="Times New Roman" w:hAnsi="Times New Roman" w:cs="Times New Roman"/>
                <w:b/>
                <w:bCs/>
                <w:sz w:val="24"/>
              </w:rPr>
            </w:pPr>
            <w:r>
              <w:rPr>
                <w:rFonts w:hint="eastAsia"/>
              </w:rPr>
              <w:t>学历</w:t>
            </w:r>
          </w:p>
        </w:tc>
        <w:tc>
          <w:tcPr>
            <w:tcW w:w="755" w:type="dxa"/>
          </w:tcPr>
          <w:p>
            <w:pPr>
              <w:rPr>
                <w:rFonts w:ascii="Times New Roman" w:hAnsi="Times New Roman" w:cs="Times New Roman"/>
                <w:b/>
                <w:bCs/>
                <w:sz w:val="24"/>
              </w:rPr>
            </w:pPr>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1" w:type="dxa"/>
          </w:tcPr>
          <w:p>
            <w:pPr>
              <w:rPr>
                <w:rFonts w:ascii="Times New Roman" w:hAnsi="Times New Roman" w:cs="Times New Roman"/>
                <w:b/>
                <w:bCs/>
                <w:sz w:val="24"/>
              </w:rPr>
            </w:pPr>
            <w:r>
              <w:rPr>
                <w:rFonts w:hint="eastAsia"/>
              </w:rPr>
              <w:t>direction</w:t>
            </w:r>
          </w:p>
        </w:tc>
        <w:tc>
          <w:tcPr>
            <w:tcW w:w="682" w:type="dxa"/>
          </w:tcPr>
          <w:p>
            <w:pPr>
              <w:rPr>
                <w:rFonts w:ascii="Times New Roman" w:hAnsi="Times New Roman" w:cs="Times New Roman"/>
                <w:b/>
                <w:bCs/>
                <w:sz w:val="24"/>
              </w:rPr>
            </w:pPr>
            <w:r>
              <w:rPr>
                <w:rFonts w:hint="eastAsia"/>
              </w:rPr>
              <w:t>YES</w:t>
            </w:r>
          </w:p>
        </w:tc>
        <w:tc>
          <w:tcPr>
            <w:tcW w:w="1364" w:type="dxa"/>
          </w:tcPr>
          <w:p>
            <w:pPr>
              <w:rPr>
                <w:rFonts w:ascii="Times New Roman" w:hAnsi="Times New Roman" w:cs="Times New Roman"/>
                <w:b/>
                <w:bCs/>
                <w:sz w:val="24"/>
              </w:rPr>
            </w:pPr>
            <w:r>
              <w:rPr>
                <w:rFonts w:hint="eastAsia"/>
              </w:rPr>
              <w:t>varchar(10)</w:t>
            </w:r>
          </w:p>
        </w:tc>
        <w:tc>
          <w:tcPr>
            <w:tcW w:w="2671" w:type="dxa"/>
          </w:tcPr>
          <w:p>
            <w:pPr>
              <w:rPr>
                <w:rFonts w:ascii="Times New Roman" w:hAnsi="Times New Roman" w:cs="Times New Roman"/>
                <w:b/>
                <w:bCs/>
                <w:sz w:val="24"/>
              </w:rPr>
            </w:pPr>
            <w:r>
              <w:rPr>
                <w:rFonts w:hint="eastAsia"/>
              </w:rPr>
              <w:t>大数据</w:t>
            </w:r>
          </w:p>
        </w:tc>
        <w:tc>
          <w:tcPr>
            <w:tcW w:w="1725" w:type="dxa"/>
          </w:tcPr>
          <w:p>
            <w:pPr>
              <w:rPr>
                <w:rFonts w:ascii="Times New Roman" w:hAnsi="Times New Roman" w:cs="Times New Roman"/>
                <w:b/>
                <w:bCs/>
                <w:sz w:val="24"/>
              </w:rPr>
            </w:pPr>
            <w:r>
              <w:rPr>
                <w:rFonts w:hint="eastAsia"/>
              </w:rPr>
              <w:t>方向</w:t>
            </w:r>
          </w:p>
        </w:tc>
        <w:tc>
          <w:tcPr>
            <w:tcW w:w="755" w:type="dxa"/>
          </w:tcPr>
          <w:p>
            <w:pPr>
              <w:rPr>
                <w:rFonts w:ascii="Times New Roman" w:hAnsi="Times New Roman" w:cs="Times New Roman"/>
                <w:b/>
                <w:bCs/>
                <w:sz w:val="24"/>
              </w:rPr>
            </w:pPr>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1" w:type="dxa"/>
          </w:tcPr>
          <w:p>
            <w:pPr>
              <w:rPr>
                <w:rFonts w:ascii="Times New Roman" w:hAnsi="Times New Roman" w:cs="Times New Roman"/>
                <w:b/>
                <w:bCs/>
                <w:sz w:val="24"/>
              </w:rPr>
            </w:pPr>
            <w:r>
              <w:rPr>
                <w:rFonts w:hint="eastAsia"/>
              </w:rPr>
              <w:t>introduce</w:t>
            </w:r>
          </w:p>
        </w:tc>
        <w:tc>
          <w:tcPr>
            <w:tcW w:w="682" w:type="dxa"/>
          </w:tcPr>
          <w:p>
            <w:pPr>
              <w:rPr>
                <w:rFonts w:ascii="Times New Roman" w:hAnsi="Times New Roman" w:cs="Times New Roman"/>
                <w:b/>
                <w:bCs/>
                <w:sz w:val="24"/>
              </w:rPr>
            </w:pPr>
            <w:r>
              <w:rPr>
                <w:rFonts w:hint="eastAsia"/>
              </w:rPr>
              <w:t>YES</w:t>
            </w:r>
          </w:p>
        </w:tc>
        <w:tc>
          <w:tcPr>
            <w:tcW w:w="1364" w:type="dxa"/>
          </w:tcPr>
          <w:p>
            <w:pPr>
              <w:rPr>
                <w:rFonts w:ascii="Times New Roman" w:hAnsi="Times New Roman" w:cs="Times New Roman"/>
                <w:b/>
                <w:bCs/>
                <w:sz w:val="24"/>
              </w:rPr>
            </w:pPr>
            <w:r>
              <w:rPr>
                <w:rFonts w:hint="eastAsia"/>
              </w:rPr>
              <w:t>varchar(500)</w:t>
            </w:r>
          </w:p>
        </w:tc>
        <w:tc>
          <w:tcPr>
            <w:tcW w:w="2671" w:type="dxa"/>
          </w:tcPr>
          <w:p>
            <w:pPr>
              <w:rPr>
                <w:rFonts w:ascii="Times New Roman" w:hAnsi="Times New Roman" w:cs="Times New Roman"/>
                <w:b/>
                <w:bCs/>
                <w:sz w:val="24"/>
              </w:rPr>
            </w:pPr>
            <w:r>
              <w:rPr>
                <w:rFonts w:hint="eastAsia"/>
              </w:rPr>
              <w:t>该用户没有留下任何痕迹!</w:t>
            </w:r>
          </w:p>
        </w:tc>
        <w:tc>
          <w:tcPr>
            <w:tcW w:w="1725" w:type="dxa"/>
          </w:tcPr>
          <w:p>
            <w:pPr>
              <w:rPr>
                <w:rFonts w:ascii="Times New Roman" w:hAnsi="Times New Roman" w:cs="Times New Roman"/>
                <w:b/>
                <w:bCs/>
                <w:sz w:val="24"/>
              </w:rPr>
            </w:pPr>
            <w:r>
              <w:rPr>
                <w:rFonts w:hint="eastAsia"/>
              </w:rPr>
              <w:t>简介和补充说明</w:t>
            </w:r>
          </w:p>
        </w:tc>
        <w:tc>
          <w:tcPr>
            <w:tcW w:w="755" w:type="dxa"/>
          </w:tcPr>
          <w:p>
            <w:pPr>
              <w:rPr>
                <w:rFonts w:ascii="Times New Roman" w:hAnsi="Times New Roman" w:cs="Times New Roman"/>
                <w:b/>
                <w:bCs/>
                <w:sz w:val="24"/>
              </w:rPr>
            </w:pPr>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1" w:type="dxa"/>
          </w:tcPr>
          <w:p>
            <w:r>
              <w:rPr>
                <w:rFonts w:hint="eastAsia"/>
              </w:rPr>
              <w:t>image</w:t>
            </w:r>
          </w:p>
        </w:tc>
        <w:tc>
          <w:tcPr>
            <w:tcW w:w="682" w:type="dxa"/>
          </w:tcPr>
          <w:p>
            <w:r>
              <w:rPr>
                <w:rFonts w:hint="eastAsia"/>
              </w:rPr>
              <w:t>YES</w:t>
            </w:r>
          </w:p>
        </w:tc>
        <w:tc>
          <w:tcPr>
            <w:tcW w:w="1364" w:type="dxa"/>
          </w:tcPr>
          <w:p>
            <w:r>
              <w:rPr>
                <w:rFonts w:hint="eastAsia"/>
              </w:rPr>
              <w:t>varchar(200)</w:t>
            </w:r>
          </w:p>
        </w:tc>
        <w:tc>
          <w:tcPr>
            <w:tcW w:w="2671" w:type="dxa"/>
          </w:tcPr>
          <w:p>
            <w:r>
              <w:rPr>
                <w:rFonts w:hint="eastAsia"/>
              </w:rPr>
              <w:t>/resource/default.jpg</w:t>
            </w:r>
          </w:p>
        </w:tc>
        <w:tc>
          <w:tcPr>
            <w:tcW w:w="1725" w:type="dxa"/>
          </w:tcPr>
          <w:p>
            <w:r>
              <w:rPr>
                <w:rFonts w:hint="eastAsia"/>
              </w:rPr>
              <w:t>头像照片</w:t>
            </w:r>
          </w:p>
        </w:tc>
        <w:tc>
          <w:tcPr>
            <w:tcW w:w="755" w:type="dxa"/>
          </w:tcPr>
          <w:p>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1" w:type="dxa"/>
          </w:tcPr>
          <w:p>
            <w:r>
              <w:rPr>
                <w:rFonts w:hint="eastAsia"/>
              </w:rPr>
              <w:t>creatTime</w:t>
            </w:r>
          </w:p>
        </w:tc>
        <w:tc>
          <w:tcPr>
            <w:tcW w:w="682" w:type="dxa"/>
          </w:tcPr>
          <w:p>
            <w:r>
              <w:rPr>
                <w:rFonts w:hint="eastAsia"/>
              </w:rPr>
              <w:t>YES</w:t>
            </w:r>
          </w:p>
        </w:tc>
        <w:tc>
          <w:tcPr>
            <w:tcW w:w="1364" w:type="dxa"/>
          </w:tcPr>
          <w:p>
            <w:r>
              <w:rPr>
                <w:rFonts w:hint="eastAsia"/>
              </w:rPr>
              <w:t>date</w:t>
            </w:r>
          </w:p>
        </w:tc>
        <w:tc>
          <w:tcPr>
            <w:tcW w:w="2671" w:type="dxa"/>
          </w:tcPr>
          <w:p/>
        </w:tc>
        <w:tc>
          <w:tcPr>
            <w:tcW w:w="1725" w:type="dxa"/>
          </w:tcPr>
          <w:p>
            <w:r>
              <w:rPr>
                <w:rFonts w:hint="eastAsia"/>
              </w:rPr>
              <w:t>建创时间</w:t>
            </w:r>
          </w:p>
        </w:tc>
        <w:tc>
          <w:tcPr>
            <w:tcW w:w="75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1" w:type="dxa"/>
          </w:tcPr>
          <w:p>
            <w:r>
              <w:rPr>
                <w:rFonts w:hint="eastAsia"/>
              </w:rPr>
              <w:t>updateTime</w:t>
            </w:r>
          </w:p>
        </w:tc>
        <w:tc>
          <w:tcPr>
            <w:tcW w:w="682" w:type="dxa"/>
          </w:tcPr>
          <w:p>
            <w:r>
              <w:rPr>
                <w:rFonts w:hint="eastAsia"/>
              </w:rPr>
              <w:t>YES</w:t>
            </w:r>
          </w:p>
        </w:tc>
        <w:tc>
          <w:tcPr>
            <w:tcW w:w="1364" w:type="dxa"/>
          </w:tcPr>
          <w:p>
            <w:r>
              <w:rPr>
                <w:rFonts w:hint="eastAsia"/>
              </w:rPr>
              <w:t>date</w:t>
            </w:r>
          </w:p>
        </w:tc>
        <w:tc>
          <w:tcPr>
            <w:tcW w:w="2671" w:type="dxa"/>
          </w:tcPr>
          <w:p/>
        </w:tc>
        <w:tc>
          <w:tcPr>
            <w:tcW w:w="1725" w:type="dxa"/>
          </w:tcPr>
          <w:p>
            <w:r>
              <w:rPr>
                <w:rFonts w:hint="eastAsia"/>
              </w:rPr>
              <w:t>修改时间</w:t>
            </w:r>
          </w:p>
        </w:tc>
        <w:tc>
          <w:tcPr>
            <w:tcW w:w="75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1" w:type="dxa"/>
          </w:tcPr>
          <w:p>
            <w:r>
              <w:rPr>
                <w:rFonts w:hint="eastAsia"/>
              </w:rPr>
              <w:t>state</w:t>
            </w:r>
          </w:p>
        </w:tc>
        <w:tc>
          <w:tcPr>
            <w:tcW w:w="682" w:type="dxa"/>
          </w:tcPr>
          <w:p>
            <w:r>
              <w:rPr>
                <w:rFonts w:hint="eastAsia"/>
              </w:rPr>
              <w:t>YES</w:t>
            </w:r>
          </w:p>
        </w:tc>
        <w:tc>
          <w:tcPr>
            <w:tcW w:w="1364" w:type="dxa"/>
          </w:tcPr>
          <w:p>
            <w:r>
              <w:rPr>
                <w:rFonts w:hint="eastAsia"/>
              </w:rPr>
              <w:t>varchar(5)</w:t>
            </w:r>
          </w:p>
        </w:tc>
        <w:tc>
          <w:tcPr>
            <w:tcW w:w="2671" w:type="dxa"/>
          </w:tcPr>
          <w:p>
            <w:r>
              <w:rPr>
                <w:rFonts w:hint="eastAsia"/>
              </w:rPr>
              <w:t>2</w:t>
            </w:r>
          </w:p>
        </w:tc>
        <w:tc>
          <w:tcPr>
            <w:tcW w:w="1725" w:type="dxa"/>
          </w:tcPr>
          <w:p>
            <w:r>
              <w:rPr>
                <w:rFonts w:hint="eastAsia"/>
              </w:rPr>
              <w:t>账号状态</w:t>
            </w:r>
          </w:p>
        </w:tc>
        <w:tc>
          <w:tcPr>
            <w:tcW w:w="755" w:type="dxa"/>
          </w:tcPr>
          <w:p>
            <w:r>
              <w:rPr>
                <w:rFonts w:hint="eastAsia"/>
              </w:rPr>
              <w:t>utf8</w:t>
            </w:r>
          </w:p>
        </w:tc>
      </w:tr>
    </w:tbl>
    <w:p>
      <w:pPr>
        <w:widowControl/>
        <w:spacing w:beforeLines="50" w:afterLines="50" w:line="400" w:lineRule="exact"/>
        <w:ind w:firstLine="420"/>
        <w:jc w:val="left"/>
        <w:outlineLvl w:val="2"/>
        <w:rPr>
          <w:rFonts w:ascii="Times New Roman" w:hAnsi="Times New Roman" w:cs="Times New Roman"/>
          <w:b/>
          <w:bCs/>
          <w:sz w:val="24"/>
        </w:rPr>
      </w:pPr>
      <w:bookmarkStart w:id="145" w:name="_Toc21399"/>
      <w:r>
        <w:rPr>
          <w:rFonts w:ascii="Times New Roman" w:hAnsi="Times New Roman" w:cs="Times New Roman"/>
          <w:b/>
          <w:bCs/>
          <w:sz w:val="24"/>
        </w:rPr>
        <w:t>4.</w:t>
      </w:r>
      <w:r>
        <w:rPr>
          <w:rFonts w:hint="eastAsia" w:ascii="Times New Roman" w:hAnsi="Times New Roman" w:cs="Times New Roman"/>
          <w:b/>
          <w:bCs/>
          <w:sz w:val="24"/>
        </w:rPr>
        <w:t>3</w:t>
      </w:r>
      <w:r>
        <w:rPr>
          <w:rFonts w:ascii="Times New Roman" w:hAnsi="Times New Roman" w:cs="Times New Roman"/>
          <w:b/>
          <w:bCs/>
          <w:sz w:val="24"/>
        </w:rPr>
        <w:t>.</w:t>
      </w:r>
      <w:r>
        <w:rPr>
          <w:rFonts w:hint="eastAsia" w:ascii="Times New Roman" w:hAnsi="Times New Roman" w:cs="Times New Roman"/>
          <w:b/>
          <w:bCs/>
          <w:sz w:val="24"/>
        </w:rPr>
        <w:t>2项目</w:t>
      </w:r>
      <w:r>
        <w:rPr>
          <w:rFonts w:ascii="Times New Roman" w:hAnsi="Times New Roman" w:cs="Times New Roman"/>
          <w:b/>
          <w:bCs/>
          <w:sz w:val="24"/>
        </w:rPr>
        <w:t>信息表设计</w:t>
      </w:r>
      <w:bookmarkEnd w:id="145"/>
    </w:p>
    <w:p>
      <w:pPr>
        <w:spacing w:line="400" w:lineRule="exact"/>
        <w:ind w:firstLine="420" w:firstLineChars="200"/>
        <w:rPr>
          <w:rFonts w:ascii="Times New Roman" w:hAnsi="Times New Roman" w:cs="Times New Roman"/>
          <w:b/>
          <w:bCs/>
          <w:sz w:val="24"/>
        </w:rPr>
      </w:pPr>
      <w:r>
        <w:rPr>
          <w:rFonts w:hint="eastAsia" w:asciiTheme="minorEastAsia" w:hAnsiTheme="minorEastAsia" w:cstheme="minorEastAsia"/>
        </w:rPr>
        <w:t>项目信息表将用户的邮箱作为外键，还有其中包含了项目审核所涉及到的所有信息数据项，以及该项目审核，评价，打分，状态所涉及的所有数据信息项。</w:t>
      </w:r>
      <w:r>
        <w:rPr>
          <w:rFonts w:asciiTheme="minorEastAsia" w:hAnsiTheme="minorEastAsia" w:cstheme="minorEastAsia"/>
        </w:rPr>
        <w:t>具体属性如表4-</w:t>
      </w:r>
      <w:r>
        <w:rPr>
          <w:rFonts w:hint="eastAsia" w:asciiTheme="minorEastAsia" w:hAnsiTheme="minorEastAsia" w:cstheme="minorEastAsia"/>
        </w:rPr>
        <w:t>2</w:t>
      </w:r>
      <w:r>
        <w:rPr>
          <w:rFonts w:asciiTheme="minorEastAsia" w:hAnsiTheme="minorEastAsia" w:cstheme="minorEastAsia"/>
        </w:rPr>
        <w:t>所示。</w:t>
      </w:r>
    </w:p>
    <w:p>
      <w:pPr>
        <w:pStyle w:val="12"/>
        <w:tabs>
          <w:tab w:val="left" w:pos="435"/>
          <w:tab w:val="clear" w:pos="916"/>
        </w:tabs>
        <w:spacing w:after="150" w:line="360" w:lineRule="atLeast"/>
        <w:ind w:firstLine="422" w:firstLineChars="200"/>
        <w:jc w:val="center"/>
        <w:rPr>
          <w:rFonts w:hint="default" w:ascii="Times New Roman" w:hAnsi="Times New Roman" w:eastAsiaTheme="minorEastAsia"/>
          <w:b/>
          <w:kern w:val="2"/>
          <w:sz w:val="21"/>
          <w:szCs w:val="21"/>
        </w:rPr>
      </w:pPr>
      <w:r>
        <w:rPr>
          <w:rFonts w:hint="default" w:ascii="Times New Roman" w:hAnsi="Times New Roman" w:eastAsiaTheme="minorEastAsia"/>
          <w:b/>
          <w:kern w:val="2"/>
          <w:sz w:val="21"/>
          <w:szCs w:val="21"/>
        </w:rPr>
        <w:t xml:space="preserve">表 </w:t>
      </w:r>
      <w:r>
        <w:rPr>
          <w:rFonts w:ascii="Times New Roman" w:hAnsi="Times New Roman" w:eastAsiaTheme="minorEastAsia"/>
          <w:b/>
          <w:kern w:val="2"/>
          <w:sz w:val="21"/>
          <w:szCs w:val="21"/>
        </w:rPr>
        <w:t>4</w:t>
      </w:r>
      <w:r>
        <w:rPr>
          <w:rFonts w:hint="default" w:ascii="Times New Roman" w:hAnsi="Times New Roman" w:eastAsiaTheme="minorEastAsia"/>
          <w:b/>
          <w:kern w:val="2"/>
          <w:sz w:val="21"/>
          <w:szCs w:val="21"/>
        </w:rPr>
        <w:t>-</w:t>
      </w:r>
      <w:r>
        <w:rPr>
          <w:rFonts w:ascii="Times New Roman" w:hAnsi="Times New Roman" w:eastAsiaTheme="minorEastAsia"/>
          <w:b/>
          <w:kern w:val="2"/>
          <w:sz w:val="21"/>
          <w:szCs w:val="21"/>
        </w:rPr>
        <w:t>2项目信息</w:t>
      </w:r>
      <w:r>
        <w:rPr>
          <w:rFonts w:hint="default" w:ascii="Times New Roman" w:hAnsi="Times New Roman" w:eastAsiaTheme="minorEastAsia"/>
          <w:b/>
          <w:kern w:val="2"/>
          <w:sz w:val="21"/>
          <w:szCs w:val="21"/>
        </w:rPr>
        <w:t>表</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3"/>
        <w:gridCol w:w="1297"/>
        <w:gridCol w:w="1840"/>
        <w:gridCol w:w="1000"/>
        <w:gridCol w:w="2075"/>
        <w:gridCol w:w="7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r>
              <w:rPr>
                <w:rFonts w:hint="eastAsia"/>
              </w:rPr>
              <w:t>字段名称</w:t>
            </w:r>
          </w:p>
        </w:tc>
        <w:tc>
          <w:tcPr>
            <w:tcW w:w="1297" w:type="dxa"/>
          </w:tcPr>
          <w:p>
            <w:r>
              <w:rPr>
                <w:rFonts w:hint="eastAsia"/>
              </w:rPr>
              <w:t>是否为空</w:t>
            </w:r>
          </w:p>
        </w:tc>
        <w:tc>
          <w:tcPr>
            <w:tcW w:w="1840" w:type="dxa"/>
          </w:tcPr>
          <w:p>
            <w:r>
              <w:rPr>
                <w:rFonts w:hint="eastAsia"/>
              </w:rPr>
              <w:t>类型</w:t>
            </w:r>
          </w:p>
        </w:tc>
        <w:tc>
          <w:tcPr>
            <w:tcW w:w="1000" w:type="dxa"/>
          </w:tcPr>
          <w:p>
            <w:r>
              <w:rPr>
                <w:rFonts w:hint="eastAsia"/>
              </w:rPr>
              <w:t>默认值</w:t>
            </w:r>
          </w:p>
        </w:tc>
        <w:tc>
          <w:tcPr>
            <w:tcW w:w="2075" w:type="dxa"/>
          </w:tcPr>
          <w:p>
            <w:r>
              <w:rPr>
                <w:rFonts w:hint="eastAsia"/>
              </w:rPr>
              <w:t>意义</w:t>
            </w:r>
          </w:p>
        </w:tc>
        <w:tc>
          <w:tcPr>
            <w:tcW w:w="767" w:type="dxa"/>
          </w:tcPr>
          <w:p>
            <w:r>
              <w:rPr>
                <w:rFonts w:hint="eastAsia"/>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r>
              <w:rPr>
                <w:rFonts w:hint="eastAsia"/>
              </w:rPr>
              <w:t>projid</w:t>
            </w:r>
          </w:p>
        </w:tc>
        <w:tc>
          <w:tcPr>
            <w:tcW w:w="1297" w:type="dxa"/>
          </w:tcPr>
          <w:p>
            <w:r>
              <w:rPr>
                <w:rFonts w:hint="eastAsia"/>
              </w:rPr>
              <w:t>NO</w:t>
            </w:r>
          </w:p>
        </w:tc>
        <w:tc>
          <w:tcPr>
            <w:tcW w:w="1840" w:type="dxa"/>
          </w:tcPr>
          <w:p>
            <w:r>
              <w:rPr>
                <w:rFonts w:hint="eastAsia"/>
              </w:rPr>
              <w:t>varchar(100)</w:t>
            </w:r>
          </w:p>
        </w:tc>
        <w:tc>
          <w:tcPr>
            <w:tcW w:w="1000" w:type="dxa"/>
          </w:tcPr>
          <w:p/>
        </w:tc>
        <w:tc>
          <w:tcPr>
            <w:tcW w:w="2075" w:type="dxa"/>
          </w:tcPr>
          <w:p>
            <w:r>
              <w:rPr>
                <w:rFonts w:hint="eastAsia"/>
              </w:rPr>
              <w:t>主键</w:t>
            </w:r>
          </w:p>
        </w:tc>
        <w:tc>
          <w:tcPr>
            <w:tcW w:w="767" w:type="dxa"/>
          </w:tcPr>
          <w:p>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r>
              <w:rPr>
                <w:rFonts w:hint="eastAsia"/>
              </w:rPr>
              <w:t>projname</w:t>
            </w:r>
          </w:p>
        </w:tc>
        <w:tc>
          <w:tcPr>
            <w:tcW w:w="1297" w:type="dxa"/>
          </w:tcPr>
          <w:p>
            <w:r>
              <w:rPr>
                <w:rFonts w:hint="eastAsia"/>
              </w:rPr>
              <w:t>NO</w:t>
            </w:r>
          </w:p>
        </w:tc>
        <w:tc>
          <w:tcPr>
            <w:tcW w:w="1840" w:type="dxa"/>
          </w:tcPr>
          <w:p>
            <w:r>
              <w:rPr>
                <w:rFonts w:hint="eastAsia"/>
              </w:rPr>
              <w:t>varchar(50)</w:t>
            </w:r>
          </w:p>
        </w:tc>
        <w:tc>
          <w:tcPr>
            <w:tcW w:w="1000" w:type="dxa"/>
          </w:tcPr>
          <w:p/>
        </w:tc>
        <w:tc>
          <w:tcPr>
            <w:tcW w:w="2075" w:type="dxa"/>
          </w:tcPr>
          <w:p>
            <w:r>
              <w:rPr>
                <w:rFonts w:hint="eastAsia"/>
              </w:rPr>
              <w:t>项目名称</w:t>
            </w:r>
          </w:p>
        </w:tc>
        <w:tc>
          <w:tcPr>
            <w:tcW w:w="767" w:type="dxa"/>
          </w:tcPr>
          <w:p>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7" w:hRule="atLeast"/>
        </w:trPr>
        <w:tc>
          <w:tcPr>
            <w:tcW w:w="1543" w:type="dxa"/>
          </w:tcPr>
          <w:p>
            <w:r>
              <w:rPr>
                <w:rFonts w:hint="eastAsia"/>
              </w:rPr>
              <w:t>projemail</w:t>
            </w:r>
          </w:p>
        </w:tc>
        <w:tc>
          <w:tcPr>
            <w:tcW w:w="1297" w:type="dxa"/>
          </w:tcPr>
          <w:p>
            <w:r>
              <w:rPr>
                <w:rFonts w:hint="eastAsia"/>
              </w:rPr>
              <w:t>NO</w:t>
            </w:r>
          </w:p>
        </w:tc>
        <w:tc>
          <w:tcPr>
            <w:tcW w:w="1840" w:type="dxa"/>
          </w:tcPr>
          <w:p>
            <w:r>
              <w:rPr>
                <w:rFonts w:hint="eastAsia"/>
              </w:rPr>
              <w:t>varchar(50)</w:t>
            </w:r>
          </w:p>
        </w:tc>
        <w:tc>
          <w:tcPr>
            <w:tcW w:w="1000" w:type="dxa"/>
          </w:tcPr>
          <w:p/>
        </w:tc>
        <w:tc>
          <w:tcPr>
            <w:tcW w:w="2075" w:type="dxa"/>
          </w:tcPr>
          <w:p>
            <w:r>
              <w:rPr>
                <w:rFonts w:hint="eastAsia"/>
              </w:rPr>
              <w:t>创建人邮件账号</w:t>
            </w:r>
          </w:p>
        </w:tc>
        <w:tc>
          <w:tcPr>
            <w:tcW w:w="767" w:type="dxa"/>
          </w:tcPr>
          <w:p>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r>
              <w:rPr>
                <w:rFonts w:hint="eastAsia"/>
              </w:rPr>
              <w:t>creatpersionname</w:t>
            </w:r>
          </w:p>
        </w:tc>
        <w:tc>
          <w:tcPr>
            <w:tcW w:w="1297" w:type="dxa"/>
          </w:tcPr>
          <w:p>
            <w:r>
              <w:rPr>
                <w:rFonts w:hint="eastAsia"/>
              </w:rPr>
              <w:t>NO</w:t>
            </w:r>
          </w:p>
        </w:tc>
        <w:tc>
          <w:tcPr>
            <w:tcW w:w="1840" w:type="dxa"/>
          </w:tcPr>
          <w:p>
            <w:r>
              <w:rPr>
                <w:rFonts w:hint="eastAsia"/>
              </w:rPr>
              <w:t>varchar(50)</w:t>
            </w:r>
          </w:p>
        </w:tc>
        <w:tc>
          <w:tcPr>
            <w:tcW w:w="1000" w:type="dxa"/>
          </w:tcPr>
          <w:p/>
        </w:tc>
        <w:tc>
          <w:tcPr>
            <w:tcW w:w="2075" w:type="dxa"/>
          </w:tcPr>
          <w:p>
            <w:r>
              <w:rPr>
                <w:rFonts w:hint="eastAsia"/>
              </w:rPr>
              <w:t>创建人姓名</w:t>
            </w:r>
          </w:p>
        </w:tc>
        <w:tc>
          <w:tcPr>
            <w:tcW w:w="767" w:type="dxa"/>
          </w:tcPr>
          <w:p>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r>
              <w:rPr>
                <w:rFonts w:hint="eastAsia"/>
              </w:rPr>
              <w:t>projphone</w:t>
            </w:r>
          </w:p>
        </w:tc>
        <w:tc>
          <w:tcPr>
            <w:tcW w:w="1297" w:type="dxa"/>
          </w:tcPr>
          <w:p>
            <w:r>
              <w:rPr>
                <w:rFonts w:hint="eastAsia"/>
              </w:rPr>
              <w:t>NO</w:t>
            </w:r>
          </w:p>
        </w:tc>
        <w:tc>
          <w:tcPr>
            <w:tcW w:w="1840" w:type="dxa"/>
          </w:tcPr>
          <w:p>
            <w:r>
              <w:rPr>
                <w:rFonts w:hint="eastAsia"/>
              </w:rPr>
              <w:t>varchar(20)</w:t>
            </w:r>
          </w:p>
        </w:tc>
        <w:tc>
          <w:tcPr>
            <w:tcW w:w="1000" w:type="dxa"/>
          </w:tcPr>
          <w:p/>
        </w:tc>
        <w:tc>
          <w:tcPr>
            <w:tcW w:w="2075" w:type="dxa"/>
          </w:tcPr>
          <w:p>
            <w:r>
              <w:rPr>
                <w:rFonts w:hint="eastAsia"/>
              </w:rPr>
              <w:t>手机号</w:t>
            </w:r>
          </w:p>
        </w:tc>
        <w:tc>
          <w:tcPr>
            <w:tcW w:w="767" w:type="dxa"/>
          </w:tcPr>
          <w:p>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r>
              <w:rPr>
                <w:rFonts w:hint="eastAsia"/>
              </w:rPr>
              <w:t>projlanguage</w:t>
            </w:r>
          </w:p>
        </w:tc>
        <w:tc>
          <w:tcPr>
            <w:tcW w:w="1297" w:type="dxa"/>
          </w:tcPr>
          <w:p>
            <w:r>
              <w:rPr>
                <w:rFonts w:hint="eastAsia"/>
              </w:rPr>
              <w:t>NO</w:t>
            </w:r>
          </w:p>
        </w:tc>
        <w:tc>
          <w:tcPr>
            <w:tcW w:w="1840" w:type="dxa"/>
          </w:tcPr>
          <w:p>
            <w:r>
              <w:rPr>
                <w:rFonts w:hint="eastAsia"/>
              </w:rPr>
              <w:t>varchar(50)</w:t>
            </w:r>
          </w:p>
        </w:tc>
        <w:tc>
          <w:tcPr>
            <w:tcW w:w="1000" w:type="dxa"/>
          </w:tcPr>
          <w:p/>
        </w:tc>
        <w:tc>
          <w:tcPr>
            <w:tcW w:w="2075" w:type="dxa"/>
          </w:tcPr>
          <w:p>
            <w:r>
              <w:rPr>
                <w:rFonts w:hint="eastAsia"/>
              </w:rPr>
              <w:t>开发语言</w:t>
            </w:r>
          </w:p>
        </w:tc>
        <w:tc>
          <w:tcPr>
            <w:tcW w:w="767" w:type="dxa"/>
          </w:tcPr>
          <w:p>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r>
              <w:rPr>
                <w:rFonts w:hint="eastAsia"/>
              </w:rPr>
              <w:t>projplatform</w:t>
            </w:r>
          </w:p>
        </w:tc>
        <w:tc>
          <w:tcPr>
            <w:tcW w:w="1297" w:type="dxa"/>
          </w:tcPr>
          <w:p>
            <w:r>
              <w:rPr>
                <w:rFonts w:hint="eastAsia"/>
              </w:rPr>
              <w:t>NO</w:t>
            </w:r>
          </w:p>
        </w:tc>
        <w:tc>
          <w:tcPr>
            <w:tcW w:w="1840" w:type="dxa"/>
          </w:tcPr>
          <w:p>
            <w:r>
              <w:rPr>
                <w:rFonts w:hint="eastAsia"/>
              </w:rPr>
              <w:t>varchar(50)</w:t>
            </w:r>
          </w:p>
        </w:tc>
        <w:tc>
          <w:tcPr>
            <w:tcW w:w="1000" w:type="dxa"/>
          </w:tcPr>
          <w:p/>
        </w:tc>
        <w:tc>
          <w:tcPr>
            <w:tcW w:w="2075" w:type="dxa"/>
          </w:tcPr>
          <w:p>
            <w:r>
              <w:rPr>
                <w:rFonts w:hint="eastAsia"/>
              </w:rPr>
              <w:t>开发平台</w:t>
            </w:r>
          </w:p>
        </w:tc>
        <w:tc>
          <w:tcPr>
            <w:tcW w:w="767" w:type="dxa"/>
          </w:tcPr>
          <w:p>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r>
              <w:rPr>
                <w:rFonts w:hint="eastAsia"/>
              </w:rPr>
              <w:t>projallNumber</w:t>
            </w:r>
          </w:p>
        </w:tc>
        <w:tc>
          <w:tcPr>
            <w:tcW w:w="1297" w:type="dxa"/>
          </w:tcPr>
          <w:p>
            <w:r>
              <w:rPr>
                <w:rFonts w:hint="eastAsia"/>
              </w:rPr>
              <w:t>NO</w:t>
            </w:r>
          </w:p>
        </w:tc>
        <w:tc>
          <w:tcPr>
            <w:tcW w:w="1840" w:type="dxa"/>
          </w:tcPr>
          <w:p>
            <w:r>
              <w:rPr>
                <w:rFonts w:hint="eastAsia"/>
              </w:rPr>
              <w:t>int(11)</w:t>
            </w:r>
          </w:p>
        </w:tc>
        <w:tc>
          <w:tcPr>
            <w:tcW w:w="1000" w:type="dxa"/>
          </w:tcPr>
          <w:p>
            <w:r>
              <w:rPr>
                <w:rFonts w:hint="eastAsia"/>
              </w:rPr>
              <w:t>0</w:t>
            </w:r>
          </w:p>
        </w:tc>
        <w:tc>
          <w:tcPr>
            <w:tcW w:w="2075" w:type="dxa"/>
          </w:tcPr>
          <w:p>
            <w:r>
              <w:rPr>
                <w:rFonts w:hint="eastAsia"/>
              </w:rPr>
              <w:t>项目总人数</w:t>
            </w:r>
          </w:p>
        </w:tc>
        <w:tc>
          <w:tcPr>
            <w:tcW w:w="76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r>
              <w:rPr>
                <w:rFonts w:hint="eastAsia"/>
              </w:rPr>
              <w:t>projcurrentNumber</w:t>
            </w:r>
          </w:p>
        </w:tc>
        <w:tc>
          <w:tcPr>
            <w:tcW w:w="1297" w:type="dxa"/>
          </w:tcPr>
          <w:p>
            <w:r>
              <w:rPr>
                <w:rFonts w:hint="eastAsia"/>
              </w:rPr>
              <w:t>NO</w:t>
            </w:r>
          </w:p>
        </w:tc>
        <w:tc>
          <w:tcPr>
            <w:tcW w:w="1840" w:type="dxa"/>
          </w:tcPr>
          <w:p>
            <w:r>
              <w:rPr>
                <w:rFonts w:hint="eastAsia"/>
              </w:rPr>
              <w:t>int(11)</w:t>
            </w:r>
          </w:p>
        </w:tc>
        <w:tc>
          <w:tcPr>
            <w:tcW w:w="1000" w:type="dxa"/>
          </w:tcPr>
          <w:p>
            <w:r>
              <w:rPr>
                <w:rFonts w:hint="eastAsia"/>
              </w:rPr>
              <w:t>0</w:t>
            </w:r>
          </w:p>
        </w:tc>
        <w:tc>
          <w:tcPr>
            <w:tcW w:w="2075" w:type="dxa"/>
          </w:tcPr>
          <w:p>
            <w:r>
              <w:rPr>
                <w:rFonts w:hint="eastAsia"/>
              </w:rPr>
              <w:t>项目当前人数</w:t>
            </w:r>
          </w:p>
        </w:tc>
        <w:tc>
          <w:tcPr>
            <w:tcW w:w="76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r>
              <w:rPr>
                <w:rFonts w:hint="eastAsia"/>
              </w:rPr>
              <w:t>projtutor</w:t>
            </w:r>
          </w:p>
        </w:tc>
        <w:tc>
          <w:tcPr>
            <w:tcW w:w="1297" w:type="dxa"/>
          </w:tcPr>
          <w:p>
            <w:r>
              <w:rPr>
                <w:rFonts w:hint="eastAsia"/>
              </w:rPr>
              <w:t>NO</w:t>
            </w:r>
          </w:p>
        </w:tc>
        <w:tc>
          <w:tcPr>
            <w:tcW w:w="1840" w:type="dxa"/>
          </w:tcPr>
          <w:p>
            <w:r>
              <w:rPr>
                <w:rFonts w:hint="eastAsia"/>
              </w:rPr>
              <w:t>varchar(10)</w:t>
            </w:r>
          </w:p>
        </w:tc>
        <w:tc>
          <w:tcPr>
            <w:tcW w:w="1000" w:type="dxa"/>
          </w:tcPr>
          <w:p/>
        </w:tc>
        <w:tc>
          <w:tcPr>
            <w:tcW w:w="2075" w:type="dxa"/>
          </w:tcPr>
          <w:p>
            <w:r>
              <w:rPr>
                <w:rFonts w:hint="eastAsia"/>
              </w:rPr>
              <w:t>指导老师账号</w:t>
            </w:r>
          </w:p>
        </w:tc>
        <w:tc>
          <w:tcPr>
            <w:tcW w:w="767" w:type="dxa"/>
          </w:tcPr>
          <w:p>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r>
              <w:rPr>
                <w:rFonts w:hint="eastAsia"/>
              </w:rPr>
              <w:t>projtutorname</w:t>
            </w:r>
          </w:p>
        </w:tc>
        <w:tc>
          <w:tcPr>
            <w:tcW w:w="1297" w:type="dxa"/>
          </w:tcPr>
          <w:p>
            <w:r>
              <w:rPr>
                <w:rFonts w:hint="eastAsia"/>
              </w:rPr>
              <w:t>NO</w:t>
            </w:r>
          </w:p>
        </w:tc>
        <w:tc>
          <w:tcPr>
            <w:tcW w:w="1840" w:type="dxa"/>
          </w:tcPr>
          <w:p>
            <w:r>
              <w:rPr>
                <w:rFonts w:hint="eastAsia"/>
              </w:rPr>
              <w:t>varchar(10)</w:t>
            </w:r>
          </w:p>
        </w:tc>
        <w:tc>
          <w:tcPr>
            <w:tcW w:w="1000" w:type="dxa"/>
          </w:tcPr>
          <w:p/>
        </w:tc>
        <w:tc>
          <w:tcPr>
            <w:tcW w:w="2075" w:type="dxa"/>
          </w:tcPr>
          <w:p>
            <w:r>
              <w:rPr>
                <w:rFonts w:hint="eastAsia"/>
              </w:rPr>
              <w:t>指导老师姓名</w:t>
            </w:r>
          </w:p>
        </w:tc>
        <w:tc>
          <w:tcPr>
            <w:tcW w:w="767" w:type="dxa"/>
          </w:tcPr>
          <w:p>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r>
              <w:rPr>
                <w:rFonts w:hint="eastAsia"/>
              </w:rPr>
              <w:t>projbudget</w:t>
            </w:r>
          </w:p>
        </w:tc>
        <w:tc>
          <w:tcPr>
            <w:tcW w:w="1297" w:type="dxa"/>
          </w:tcPr>
          <w:p>
            <w:r>
              <w:rPr>
                <w:rFonts w:hint="eastAsia"/>
              </w:rPr>
              <w:t>YES</w:t>
            </w:r>
          </w:p>
        </w:tc>
        <w:tc>
          <w:tcPr>
            <w:tcW w:w="1840" w:type="dxa"/>
          </w:tcPr>
          <w:p>
            <w:r>
              <w:rPr>
                <w:rFonts w:hint="eastAsia"/>
              </w:rPr>
              <w:t>double(10,0)</w:t>
            </w:r>
          </w:p>
        </w:tc>
        <w:tc>
          <w:tcPr>
            <w:tcW w:w="1000" w:type="dxa"/>
          </w:tcPr>
          <w:p/>
        </w:tc>
        <w:tc>
          <w:tcPr>
            <w:tcW w:w="2075" w:type="dxa"/>
          </w:tcPr>
          <w:p>
            <w:r>
              <w:rPr>
                <w:rFonts w:hint="eastAsia"/>
              </w:rPr>
              <w:t>项目预算价格</w:t>
            </w:r>
          </w:p>
        </w:tc>
        <w:tc>
          <w:tcPr>
            <w:tcW w:w="76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r>
              <w:rPr>
                <w:rFonts w:hint="eastAsia"/>
              </w:rPr>
              <w:t>projbudgetFile</w:t>
            </w:r>
          </w:p>
        </w:tc>
        <w:tc>
          <w:tcPr>
            <w:tcW w:w="1297" w:type="dxa"/>
          </w:tcPr>
          <w:p>
            <w:r>
              <w:rPr>
                <w:rFonts w:hint="eastAsia"/>
              </w:rPr>
              <w:t>YES</w:t>
            </w:r>
          </w:p>
        </w:tc>
        <w:tc>
          <w:tcPr>
            <w:tcW w:w="1840" w:type="dxa"/>
          </w:tcPr>
          <w:p>
            <w:r>
              <w:rPr>
                <w:rFonts w:hint="eastAsia"/>
              </w:rPr>
              <w:t>varchar(200)</w:t>
            </w:r>
          </w:p>
        </w:tc>
        <w:tc>
          <w:tcPr>
            <w:tcW w:w="1000" w:type="dxa"/>
          </w:tcPr>
          <w:p/>
        </w:tc>
        <w:tc>
          <w:tcPr>
            <w:tcW w:w="2075" w:type="dxa"/>
          </w:tcPr>
          <w:p>
            <w:r>
              <w:rPr>
                <w:rFonts w:hint="eastAsia"/>
              </w:rPr>
              <w:t>预算账单地址</w:t>
            </w:r>
          </w:p>
        </w:tc>
        <w:tc>
          <w:tcPr>
            <w:tcW w:w="767" w:type="dxa"/>
          </w:tcPr>
          <w:p>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r>
              <w:rPr>
                <w:rFonts w:hint="eastAsia"/>
              </w:rPr>
              <w:t>projprogectFile</w:t>
            </w:r>
          </w:p>
        </w:tc>
        <w:tc>
          <w:tcPr>
            <w:tcW w:w="1297" w:type="dxa"/>
          </w:tcPr>
          <w:p>
            <w:r>
              <w:rPr>
                <w:rFonts w:hint="eastAsia"/>
              </w:rPr>
              <w:t>YES</w:t>
            </w:r>
          </w:p>
        </w:tc>
        <w:tc>
          <w:tcPr>
            <w:tcW w:w="1840" w:type="dxa"/>
          </w:tcPr>
          <w:p>
            <w:r>
              <w:rPr>
                <w:rFonts w:hint="eastAsia"/>
              </w:rPr>
              <w:t>varchar(200)</w:t>
            </w:r>
          </w:p>
        </w:tc>
        <w:tc>
          <w:tcPr>
            <w:tcW w:w="1000" w:type="dxa"/>
          </w:tcPr>
          <w:p/>
        </w:tc>
        <w:tc>
          <w:tcPr>
            <w:tcW w:w="2075" w:type="dxa"/>
          </w:tcPr>
          <w:p>
            <w:r>
              <w:rPr>
                <w:rFonts w:hint="eastAsia"/>
              </w:rPr>
              <w:t>立项书</w:t>
            </w:r>
          </w:p>
        </w:tc>
        <w:tc>
          <w:tcPr>
            <w:tcW w:w="767" w:type="dxa"/>
          </w:tcPr>
          <w:p>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r>
              <w:rPr>
                <w:rFonts w:hint="eastAsia"/>
              </w:rPr>
              <w:t>projdescribe</w:t>
            </w:r>
          </w:p>
        </w:tc>
        <w:tc>
          <w:tcPr>
            <w:tcW w:w="1297" w:type="dxa"/>
          </w:tcPr>
          <w:p>
            <w:r>
              <w:rPr>
                <w:rFonts w:hint="eastAsia"/>
              </w:rPr>
              <w:t>YES</w:t>
            </w:r>
          </w:p>
        </w:tc>
        <w:tc>
          <w:tcPr>
            <w:tcW w:w="1840" w:type="dxa"/>
          </w:tcPr>
          <w:p>
            <w:r>
              <w:rPr>
                <w:rFonts w:hint="eastAsia"/>
              </w:rPr>
              <w:t>varchar(500)</w:t>
            </w:r>
          </w:p>
        </w:tc>
        <w:tc>
          <w:tcPr>
            <w:tcW w:w="1000" w:type="dxa"/>
          </w:tcPr>
          <w:p/>
        </w:tc>
        <w:tc>
          <w:tcPr>
            <w:tcW w:w="2075" w:type="dxa"/>
          </w:tcPr>
          <w:p>
            <w:r>
              <w:rPr>
                <w:rFonts w:hint="eastAsia"/>
              </w:rPr>
              <w:t>项目描述</w:t>
            </w:r>
          </w:p>
        </w:tc>
        <w:tc>
          <w:tcPr>
            <w:tcW w:w="767" w:type="dxa"/>
          </w:tcPr>
          <w:p>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r>
              <w:rPr>
                <w:rFonts w:hint="eastAsia"/>
              </w:rPr>
              <w:t>projlogo</w:t>
            </w:r>
          </w:p>
        </w:tc>
        <w:tc>
          <w:tcPr>
            <w:tcW w:w="1297" w:type="dxa"/>
          </w:tcPr>
          <w:p>
            <w:r>
              <w:rPr>
                <w:rFonts w:hint="eastAsia"/>
              </w:rPr>
              <w:t>YES</w:t>
            </w:r>
          </w:p>
        </w:tc>
        <w:tc>
          <w:tcPr>
            <w:tcW w:w="1840" w:type="dxa"/>
          </w:tcPr>
          <w:p>
            <w:r>
              <w:rPr>
                <w:rFonts w:hint="eastAsia"/>
              </w:rPr>
              <w:t>varchar(200)</w:t>
            </w:r>
          </w:p>
        </w:tc>
        <w:tc>
          <w:tcPr>
            <w:tcW w:w="1000" w:type="dxa"/>
          </w:tcPr>
          <w:p/>
        </w:tc>
        <w:tc>
          <w:tcPr>
            <w:tcW w:w="2075" w:type="dxa"/>
          </w:tcPr>
          <w:p>
            <w:r>
              <w:rPr>
                <w:rFonts w:hint="eastAsia"/>
              </w:rPr>
              <w:t>项目logo</w:t>
            </w:r>
          </w:p>
        </w:tc>
        <w:tc>
          <w:tcPr>
            <w:tcW w:w="767" w:type="dxa"/>
          </w:tcPr>
          <w:p>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r>
              <w:rPr>
                <w:rFonts w:hint="eastAsia"/>
              </w:rPr>
              <w:t>projcreatTime</w:t>
            </w:r>
          </w:p>
        </w:tc>
        <w:tc>
          <w:tcPr>
            <w:tcW w:w="1297" w:type="dxa"/>
          </w:tcPr>
          <w:p>
            <w:r>
              <w:rPr>
                <w:rFonts w:hint="eastAsia"/>
              </w:rPr>
              <w:t>NO</w:t>
            </w:r>
          </w:p>
        </w:tc>
        <w:tc>
          <w:tcPr>
            <w:tcW w:w="1840" w:type="dxa"/>
          </w:tcPr>
          <w:p>
            <w:r>
              <w:rPr>
                <w:rFonts w:hint="eastAsia"/>
              </w:rPr>
              <w:t>date</w:t>
            </w:r>
          </w:p>
        </w:tc>
        <w:tc>
          <w:tcPr>
            <w:tcW w:w="1000" w:type="dxa"/>
          </w:tcPr>
          <w:p/>
        </w:tc>
        <w:tc>
          <w:tcPr>
            <w:tcW w:w="2075" w:type="dxa"/>
          </w:tcPr>
          <w:p>
            <w:r>
              <w:rPr>
                <w:rFonts w:hint="eastAsia"/>
              </w:rPr>
              <w:t>创建时间</w:t>
            </w:r>
          </w:p>
        </w:tc>
        <w:tc>
          <w:tcPr>
            <w:tcW w:w="76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r>
              <w:rPr>
                <w:rFonts w:hint="eastAsia"/>
              </w:rPr>
              <w:t>projstartupTime</w:t>
            </w:r>
          </w:p>
        </w:tc>
        <w:tc>
          <w:tcPr>
            <w:tcW w:w="1297" w:type="dxa"/>
          </w:tcPr>
          <w:p>
            <w:r>
              <w:rPr>
                <w:rFonts w:hint="eastAsia"/>
              </w:rPr>
              <w:t>YES</w:t>
            </w:r>
          </w:p>
        </w:tc>
        <w:tc>
          <w:tcPr>
            <w:tcW w:w="1840" w:type="dxa"/>
          </w:tcPr>
          <w:p>
            <w:r>
              <w:rPr>
                <w:rFonts w:hint="eastAsia"/>
              </w:rPr>
              <w:t>date</w:t>
            </w:r>
          </w:p>
        </w:tc>
        <w:tc>
          <w:tcPr>
            <w:tcW w:w="1000" w:type="dxa"/>
          </w:tcPr>
          <w:p/>
        </w:tc>
        <w:tc>
          <w:tcPr>
            <w:tcW w:w="2075" w:type="dxa"/>
          </w:tcPr>
          <w:p>
            <w:r>
              <w:rPr>
                <w:rFonts w:hint="eastAsia"/>
              </w:rPr>
              <w:t>启动时间</w:t>
            </w:r>
          </w:p>
        </w:tc>
        <w:tc>
          <w:tcPr>
            <w:tcW w:w="76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r>
              <w:rPr>
                <w:rFonts w:hint="eastAsia"/>
              </w:rPr>
              <w:t>projupdateTime</w:t>
            </w:r>
          </w:p>
        </w:tc>
        <w:tc>
          <w:tcPr>
            <w:tcW w:w="1297" w:type="dxa"/>
          </w:tcPr>
          <w:p>
            <w:r>
              <w:rPr>
                <w:rFonts w:hint="eastAsia"/>
              </w:rPr>
              <w:t>YES</w:t>
            </w:r>
          </w:p>
        </w:tc>
        <w:tc>
          <w:tcPr>
            <w:tcW w:w="1840" w:type="dxa"/>
          </w:tcPr>
          <w:p>
            <w:r>
              <w:rPr>
                <w:rFonts w:hint="eastAsia"/>
              </w:rPr>
              <w:t>date</w:t>
            </w:r>
          </w:p>
        </w:tc>
        <w:tc>
          <w:tcPr>
            <w:tcW w:w="1000" w:type="dxa"/>
          </w:tcPr>
          <w:p/>
        </w:tc>
        <w:tc>
          <w:tcPr>
            <w:tcW w:w="2075" w:type="dxa"/>
          </w:tcPr>
          <w:p>
            <w:r>
              <w:rPr>
                <w:rFonts w:hint="eastAsia"/>
              </w:rPr>
              <w:t>更新时间</w:t>
            </w:r>
          </w:p>
        </w:tc>
        <w:tc>
          <w:tcPr>
            <w:tcW w:w="76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r>
              <w:rPr>
                <w:rFonts w:hint="eastAsia"/>
              </w:rPr>
              <w:t>projendTime</w:t>
            </w:r>
          </w:p>
        </w:tc>
        <w:tc>
          <w:tcPr>
            <w:tcW w:w="1297" w:type="dxa"/>
          </w:tcPr>
          <w:p>
            <w:r>
              <w:rPr>
                <w:rFonts w:hint="eastAsia"/>
              </w:rPr>
              <w:t>NO</w:t>
            </w:r>
          </w:p>
        </w:tc>
        <w:tc>
          <w:tcPr>
            <w:tcW w:w="1840" w:type="dxa"/>
          </w:tcPr>
          <w:p>
            <w:r>
              <w:rPr>
                <w:rFonts w:hint="eastAsia"/>
              </w:rPr>
              <w:t>date</w:t>
            </w:r>
          </w:p>
        </w:tc>
        <w:tc>
          <w:tcPr>
            <w:tcW w:w="1000" w:type="dxa"/>
          </w:tcPr>
          <w:p/>
        </w:tc>
        <w:tc>
          <w:tcPr>
            <w:tcW w:w="2075" w:type="dxa"/>
          </w:tcPr>
          <w:p>
            <w:r>
              <w:rPr>
                <w:rFonts w:hint="eastAsia"/>
              </w:rPr>
              <w:t>结束时间</w:t>
            </w:r>
          </w:p>
        </w:tc>
        <w:tc>
          <w:tcPr>
            <w:tcW w:w="76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r>
              <w:rPr>
                <w:rFonts w:hint="eastAsia"/>
              </w:rPr>
              <w:t>projstartupEvaluation</w:t>
            </w:r>
          </w:p>
        </w:tc>
        <w:tc>
          <w:tcPr>
            <w:tcW w:w="1297" w:type="dxa"/>
          </w:tcPr>
          <w:p>
            <w:r>
              <w:rPr>
                <w:rFonts w:hint="eastAsia"/>
              </w:rPr>
              <w:t>YES</w:t>
            </w:r>
          </w:p>
        </w:tc>
        <w:tc>
          <w:tcPr>
            <w:tcW w:w="1840" w:type="dxa"/>
          </w:tcPr>
          <w:p>
            <w:r>
              <w:rPr>
                <w:rFonts w:hint="eastAsia"/>
              </w:rPr>
              <w:t>varchar(500)</w:t>
            </w:r>
          </w:p>
        </w:tc>
        <w:tc>
          <w:tcPr>
            <w:tcW w:w="1000" w:type="dxa"/>
          </w:tcPr>
          <w:p/>
        </w:tc>
        <w:tc>
          <w:tcPr>
            <w:tcW w:w="2075" w:type="dxa"/>
          </w:tcPr>
          <w:p>
            <w:r>
              <w:rPr>
                <w:rFonts w:hint="eastAsia"/>
              </w:rPr>
              <w:t>项目启动审核评价</w:t>
            </w:r>
          </w:p>
        </w:tc>
        <w:tc>
          <w:tcPr>
            <w:tcW w:w="767" w:type="dxa"/>
          </w:tcPr>
          <w:p>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r>
              <w:rPr>
                <w:rFonts w:hint="eastAsia"/>
              </w:rPr>
              <w:t>projstartupEvaluationvalue</w:t>
            </w:r>
          </w:p>
        </w:tc>
        <w:tc>
          <w:tcPr>
            <w:tcW w:w="1297" w:type="dxa"/>
          </w:tcPr>
          <w:p>
            <w:r>
              <w:rPr>
                <w:rFonts w:hint="eastAsia"/>
              </w:rPr>
              <w:t>YES</w:t>
            </w:r>
          </w:p>
        </w:tc>
        <w:tc>
          <w:tcPr>
            <w:tcW w:w="1840" w:type="dxa"/>
          </w:tcPr>
          <w:p>
            <w:r>
              <w:rPr>
                <w:rFonts w:hint="eastAsia"/>
              </w:rPr>
              <w:t>int(5)</w:t>
            </w:r>
          </w:p>
        </w:tc>
        <w:tc>
          <w:tcPr>
            <w:tcW w:w="1000" w:type="dxa"/>
          </w:tcPr>
          <w:p>
            <w:r>
              <w:rPr>
                <w:rFonts w:hint="eastAsia"/>
              </w:rPr>
              <w:t>0</w:t>
            </w:r>
          </w:p>
        </w:tc>
        <w:tc>
          <w:tcPr>
            <w:tcW w:w="2075" w:type="dxa"/>
          </w:tcPr>
          <w:p>
            <w:r>
              <w:rPr>
                <w:rFonts w:hint="eastAsia"/>
              </w:rPr>
              <w:t>项目启动审核评价等级</w:t>
            </w:r>
          </w:p>
        </w:tc>
        <w:tc>
          <w:tcPr>
            <w:tcW w:w="76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r>
              <w:rPr>
                <w:rFonts w:hint="eastAsia"/>
              </w:rPr>
              <w:t>projstartupEvaluationstate</w:t>
            </w:r>
          </w:p>
        </w:tc>
        <w:tc>
          <w:tcPr>
            <w:tcW w:w="1297" w:type="dxa"/>
          </w:tcPr>
          <w:p>
            <w:r>
              <w:rPr>
                <w:rFonts w:hint="eastAsia"/>
              </w:rPr>
              <w:t>YES</w:t>
            </w:r>
          </w:p>
        </w:tc>
        <w:tc>
          <w:tcPr>
            <w:tcW w:w="1840" w:type="dxa"/>
          </w:tcPr>
          <w:p>
            <w:r>
              <w:rPr>
                <w:rFonts w:hint="eastAsia"/>
              </w:rPr>
              <w:t>int(5)</w:t>
            </w:r>
          </w:p>
        </w:tc>
        <w:tc>
          <w:tcPr>
            <w:tcW w:w="1000" w:type="dxa"/>
          </w:tcPr>
          <w:p>
            <w:r>
              <w:rPr>
                <w:rFonts w:hint="eastAsia"/>
              </w:rPr>
              <w:t>0</w:t>
            </w:r>
          </w:p>
        </w:tc>
        <w:tc>
          <w:tcPr>
            <w:tcW w:w="2075" w:type="dxa"/>
          </w:tcPr>
          <w:p>
            <w:r>
              <w:rPr>
                <w:rFonts w:hint="eastAsia"/>
              </w:rPr>
              <w:t>项目启动审核状态</w:t>
            </w:r>
          </w:p>
        </w:tc>
        <w:tc>
          <w:tcPr>
            <w:tcW w:w="76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r>
              <w:rPr>
                <w:rFonts w:hint="eastAsia"/>
              </w:rPr>
              <w:t>projresultEvaluationvalue</w:t>
            </w:r>
          </w:p>
        </w:tc>
        <w:tc>
          <w:tcPr>
            <w:tcW w:w="1297" w:type="dxa"/>
          </w:tcPr>
          <w:p>
            <w:r>
              <w:rPr>
                <w:rFonts w:hint="eastAsia"/>
              </w:rPr>
              <w:t>YES</w:t>
            </w:r>
          </w:p>
        </w:tc>
        <w:tc>
          <w:tcPr>
            <w:tcW w:w="1840" w:type="dxa"/>
          </w:tcPr>
          <w:p>
            <w:r>
              <w:rPr>
                <w:rFonts w:hint="eastAsia"/>
              </w:rPr>
              <w:t>varchar(500)</w:t>
            </w:r>
          </w:p>
        </w:tc>
        <w:tc>
          <w:tcPr>
            <w:tcW w:w="1000" w:type="dxa"/>
          </w:tcPr>
          <w:p/>
        </w:tc>
        <w:tc>
          <w:tcPr>
            <w:tcW w:w="2075" w:type="dxa"/>
          </w:tcPr>
          <w:p>
            <w:r>
              <w:rPr>
                <w:rFonts w:hint="eastAsia"/>
              </w:rPr>
              <w:t>项目结题审核评价</w:t>
            </w:r>
          </w:p>
        </w:tc>
        <w:tc>
          <w:tcPr>
            <w:tcW w:w="767" w:type="dxa"/>
          </w:tcPr>
          <w:p>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r>
              <w:rPr>
                <w:rFonts w:hint="eastAsia"/>
              </w:rPr>
              <w:t>projresultEvaluation</w:t>
            </w:r>
          </w:p>
        </w:tc>
        <w:tc>
          <w:tcPr>
            <w:tcW w:w="1297" w:type="dxa"/>
          </w:tcPr>
          <w:p>
            <w:r>
              <w:rPr>
                <w:rFonts w:hint="eastAsia"/>
              </w:rPr>
              <w:t>YES</w:t>
            </w:r>
          </w:p>
        </w:tc>
        <w:tc>
          <w:tcPr>
            <w:tcW w:w="1840" w:type="dxa"/>
          </w:tcPr>
          <w:p>
            <w:r>
              <w:rPr>
                <w:rFonts w:hint="eastAsia"/>
              </w:rPr>
              <w:t>int(5)</w:t>
            </w:r>
          </w:p>
        </w:tc>
        <w:tc>
          <w:tcPr>
            <w:tcW w:w="1000" w:type="dxa"/>
          </w:tcPr>
          <w:p>
            <w:r>
              <w:rPr>
                <w:rFonts w:hint="eastAsia"/>
              </w:rPr>
              <w:t>0</w:t>
            </w:r>
          </w:p>
        </w:tc>
        <w:tc>
          <w:tcPr>
            <w:tcW w:w="2075" w:type="dxa"/>
          </w:tcPr>
          <w:p>
            <w:r>
              <w:rPr>
                <w:rFonts w:hint="eastAsia"/>
              </w:rPr>
              <w:t>项目结题审核评价等级</w:t>
            </w:r>
          </w:p>
        </w:tc>
        <w:tc>
          <w:tcPr>
            <w:tcW w:w="76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r>
              <w:rPr>
                <w:rFonts w:hint="eastAsia"/>
              </w:rPr>
              <w:t>projresultEvaluationstate</w:t>
            </w:r>
          </w:p>
        </w:tc>
        <w:tc>
          <w:tcPr>
            <w:tcW w:w="1297" w:type="dxa"/>
          </w:tcPr>
          <w:p>
            <w:r>
              <w:rPr>
                <w:rFonts w:hint="eastAsia"/>
              </w:rPr>
              <w:t>YES</w:t>
            </w:r>
          </w:p>
        </w:tc>
        <w:tc>
          <w:tcPr>
            <w:tcW w:w="1840" w:type="dxa"/>
          </w:tcPr>
          <w:p>
            <w:r>
              <w:rPr>
                <w:rFonts w:hint="eastAsia"/>
              </w:rPr>
              <w:t>int(5)</w:t>
            </w:r>
          </w:p>
        </w:tc>
        <w:tc>
          <w:tcPr>
            <w:tcW w:w="1000" w:type="dxa"/>
          </w:tcPr>
          <w:p>
            <w:r>
              <w:rPr>
                <w:rFonts w:hint="eastAsia"/>
              </w:rPr>
              <w:t>0</w:t>
            </w:r>
          </w:p>
        </w:tc>
        <w:tc>
          <w:tcPr>
            <w:tcW w:w="2075" w:type="dxa"/>
          </w:tcPr>
          <w:p>
            <w:r>
              <w:rPr>
                <w:rFonts w:hint="eastAsia"/>
              </w:rPr>
              <w:t>项目结题审核状态</w:t>
            </w:r>
          </w:p>
        </w:tc>
        <w:tc>
          <w:tcPr>
            <w:tcW w:w="76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r>
              <w:rPr>
                <w:rFonts w:hint="eastAsia"/>
              </w:rPr>
              <w:t>projgrade</w:t>
            </w:r>
          </w:p>
        </w:tc>
        <w:tc>
          <w:tcPr>
            <w:tcW w:w="1297" w:type="dxa"/>
          </w:tcPr>
          <w:p>
            <w:r>
              <w:rPr>
                <w:rFonts w:hint="eastAsia"/>
              </w:rPr>
              <w:t>NO</w:t>
            </w:r>
          </w:p>
        </w:tc>
        <w:tc>
          <w:tcPr>
            <w:tcW w:w="1840" w:type="dxa"/>
          </w:tcPr>
          <w:p>
            <w:r>
              <w:rPr>
                <w:rFonts w:hint="eastAsia"/>
              </w:rPr>
              <w:t>varchar(5)</w:t>
            </w:r>
          </w:p>
        </w:tc>
        <w:tc>
          <w:tcPr>
            <w:tcW w:w="1000" w:type="dxa"/>
          </w:tcPr>
          <w:p>
            <w:r>
              <w:rPr>
                <w:rFonts w:hint="eastAsia"/>
              </w:rPr>
              <w:t>0</w:t>
            </w:r>
          </w:p>
        </w:tc>
        <w:tc>
          <w:tcPr>
            <w:tcW w:w="2075" w:type="dxa"/>
          </w:tcPr>
          <w:p>
            <w:r>
              <w:rPr>
                <w:rFonts w:hint="eastAsia"/>
              </w:rPr>
              <w:t>项目最终等级数据</w:t>
            </w:r>
          </w:p>
        </w:tc>
        <w:tc>
          <w:tcPr>
            <w:tcW w:w="767" w:type="dxa"/>
          </w:tcPr>
          <w:p>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r>
              <w:rPr>
                <w:rFonts w:hint="eastAsia"/>
              </w:rPr>
              <w:t>projstatus</w:t>
            </w:r>
          </w:p>
        </w:tc>
        <w:tc>
          <w:tcPr>
            <w:tcW w:w="1297" w:type="dxa"/>
          </w:tcPr>
          <w:p>
            <w:r>
              <w:rPr>
                <w:rFonts w:hint="eastAsia"/>
              </w:rPr>
              <w:t>NO</w:t>
            </w:r>
          </w:p>
        </w:tc>
        <w:tc>
          <w:tcPr>
            <w:tcW w:w="1840" w:type="dxa"/>
          </w:tcPr>
          <w:p>
            <w:r>
              <w:rPr>
                <w:rFonts w:hint="eastAsia"/>
              </w:rPr>
              <w:t>int(5)</w:t>
            </w:r>
          </w:p>
        </w:tc>
        <w:tc>
          <w:tcPr>
            <w:tcW w:w="1000" w:type="dxa"/>
          </w:tcPr>
          <w:p>
            <w:r>
              <w:rPr>
                <w:rFonts w:hint="eastAsia"/>
              </w:rPr>
              <w:t>0</w:t>
            </w:r>
          </w:p>
        </w:tc>
        <w:tc>
          <w:tcPr>
            <w:tcW w:w="2075" w:type="dxa"/>
          </w:tcPr>
          <w:p>
            <w:r>
              <w:rPr>
                <w:rFonts w:hint="eastAsia"/>
              </w:rPr>
              <w:t>项目最终结果状态</w:t>
            </w:r>
          </w:p>
        </w:tc>
        <w:tc>
          <w:tcPr>
            <w:tcW w:w="767" w:type="dxa"/>
          </w:tcPr>
          <w:p/>
        </w:tc>
      </w:tr>
    </w:tbl>
    <w:p>
      <w:pPr>
        <w:widowControl/>
        <w:spacing w:beforeLines="50" w:afterLines="50" w:line="400" w:lineRule="exact"/>
        <w:ind w:firstLine="420"/>
        <w:jc w:val="left"/>
        <w:outlineLvl w:val="2"/>
        <w:rPr>
          <w:rFonts w:ascii="Times New Roman" w:hAnsi="Times New Roman" w:cs="Times New Roman"/>
          <w:b/>
          <w:bCs/>
          <w:sz w:val="24"/>
        </w:rPr>
      </w:pPr>
      <w:bookmarkStart w:id="146" w:name="_Toc28245"/>
      <w:r>
        <w:rPr>
          <w:rFonts w:ascii="Times New Roman" w:hAnsi="Times New Roman" w:cs="Times New Roman"/>
          <w:b/>
          <w:bCs/>
          <w:sz w:val="24"/>
        </w:rPr>
        <w:t>4.</w:t>
      </w:r>
      <w:r>
        <w:rPr>
          <w:rFonts w:hint="eastAsia" w:ascii="Times New Roman" w:hAnsi="Times New Roman" w:cs="Times New Roman"/>
          <w:b/>
          <w:bCs/>
          <w:sz w:val="24"/>
        </w:rPr>
        <w:t>3</w:t>
      </w:r>
      <w:r>
        <w:rPr>
          <w:rFonts w:ascii="Times New Roman" w:hAnsi="Times New Roman" w:cs="Times New Roman"/>
          <w:b/>
          <w:bCs/>
          <w:sz w:val="24"/>
        </w:rPr>
        <w:t>.</w:t>
      </w:r>
      <w:r>
        <w:rPr>
          <w:rFonts w:hint="eastAsia" w:ascii="Times New Roman" w:hAnsi="Times New Roman" w:cs="Times New Roman"/>
          <w:b/>
          <w:bCs/>
          <w:sz w:val="24"/>
        </w:rPr>
        <w:t>3研究方向</w:t>
      </w:r>
      <w:r>
        <w:rPr>
          <w:rFonts w:ascii="Times New Roman" w:hAnsi="Times New Roman" w:cs="Times New Roman"/>
          <w:b/>
          <w:bCs/>
          <w:sz w:val="24"/>
        </w:rPr>
        <w:t>信息表设计</w:t>
      </w:r>
      <w:bookmarkEnd w:id="146"/>
    </w:p>
    <w:p>
      <w:pPr>
        <w:spacing w:line="400" w:lineRule="exact"/>
        <w:ind w:firstLine="420" w:firstLineChars="200"/>
        <w:rPr>
          <w:rFonts w:ascii="Times New Roman" w:hAnsi="Times New Roman" w:cs="Times New Roman"/>
          <w:b/>
          <w:bCs/>
          <w:sz w:val="24"/>
        </w:rPr>
      </w:pPr>
      <w:r>
        <w:rPr>
          <w:rFonts w:hint="eastAsia" w:asciiTheme="minorEastAsia" w:hAnsiTheme="minorEastAsia" w:cstheme="minorEastAsia"/>
        </w:rPr>
        <w:t>此表的设计目的在于用户注册的时候不至于填写的天花乱坠，从而便于我们后期做师资力量的统计，这样我们就可以统计出目前该平台每个研究方向的教师人数。</w:t>
      </w:r>
      <w:r>
        <w:rPr>
          <w:rFonts w:asciiTheme="minorEastAsia" w:hAnsiTheme="minorEastAsia" w:cstheme="minorEastAsia"/>
        </w:rPr>
        <w:t>具体属性如表4-</w:t>
      </w:r>
      <w:r>
        <w:rPr>
          <w:rFonts w:hint="eastAsia" w:asciiTheme="minorEastAsia" w:hAnsiTheme="minorEastAsia" w:cstheme="minorEastAsia"/>
        </w:rPr>
        <w:t>3</w:t>
      </w:r>
      <w:r>
        <w:rPr>
          <w:rFonts w:asciiTheme="minorEastAsia" w:hAnsiTheme="minorEastAsia" w:cstheme="minorEastAsia"/>
        </w:rPr>
        <w:t>所示。</w:t>
      </w:r>
    </w:p>
    <w:p>
      <w:pPr>
        <w:pStyle w:val="12"/>
        <w:tabs>
          <w:tab w:val="left" w:pos="435"/>
          <w:tab w:val="clear" w:pos="916"/>
        </w:tabs>
        <w:spacing w:after="150" w:line="360" w:lineRule="atLeast"/>
        <w:ind w:firstLine="422" w:firstLineChars="200"/>
        <w:jc w:val="center"/>
        <w:rPr>
          <w:rFonts w:hint="default" w:ascii="Times New Roman" w:hAnsi="Times New Roman"/>
          <w:b/>
          <w:szCs w:val="21"/>
        </w:rPr>
      </w:pPr>
      <w:r>
        <w:rPr>
          <w:rFonts w:hint="default" w:ascii="Times New Roman" w:hAnsi="Times New Roman" w:eastAsiaTheme="minorEastAsia"/>
          <w:b/>
          <w:kern w:val="2"/>
          <w:sz w:val="21"/>
          <w:szCs w:val="21"/>
        </w:rPr>
        <w:t xml:space="preserve">表 </w:t>
      </w:r>
      <w:r>
        <w:rPr>
          <w:rFonts w:ascii="Times New Roman" w:hAnsi="Times New Roman" w:eastAsiaTheme="minorEastAsia"/>
          <w:b/>
          <w:kern w:val="2"/>
          <w:sz w:val="21"/>
          <w:szCs w:val="21"/>
        </w:rPr>
        <w:t>4</w:t>
      </w:r>
      <w:r>
        <w:rPr>
          <w:rFonts w:hint="default" w:ascii="Times New Roman" w:hAnsi="Times New Roman" w:eastAsiaTheme="minorEastAsia"/>
          <w:b/>
          <w:kern w:val="2"/>
          <w:sz w:val="21"/>
          <w:szCs w:val="21"/>
        </w:rPr>
        <w:t>-</w:t>
      </w:r>
      <w:r>
        <w:rPr>
          <w:rFonts w:ascii="Times New Roman" w:hAnsi="Times New Roman" w:eastAsiaTheme="minorEastAsia"/>
          <w:b/>
          <w:kern w:val="2"/>
          <w:sz w:val="21"/>
          <w:szCs w:val="21"/>
        </w:rPr>
        <w:t>3研究方向信息</w:t>
      </w:r>
      <w:r>
        <w:rPr>
          <w:rFonts w:hint="default" w:ascii="Times New Roman" w:hAnsi="Times New Roman" w:eastAsiaTheme="minorEastAsia"/>
          <w:b/>
          <w:kern w:val="2"/>
          <w:sz w:val="21"/>
          <w:szCs w:val="21"/>
        </w:rPr>
        <w:t>表</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676"/>
        <w:gridCol w:w="1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字段名称</w:t>
            </w:r>
          </w:p>
        </w:tc>
        <w:tc>
          <w:tcPr>
            <w:tcW w:w="1420" w:type="dxa"/>
          </w:tcPr>
          <w:p>
            <w:r>
              <w:rPr>
                <w:rFonts w:hint="eastAsia"/>
              </w:rPr>
              <w:t>是否为空</w:t>
            </w:r>
          </w:p>
        </w:tc>
        <w:tc>
          <w:tcPr>
            <w:tcW w:w="1420" w:type="dxa"/>
          </w:tcPr>
          <w:p>
            <w:r>
              <w:rPr>
                <w:rFonts w:hint="eastAsia"/>
              </w:rPr>
              <w:t>类型</w:t>
            </w:r>
          </w:p>
        </w:tc>
        <w:tc>
          <w:tcPr>
            <w:tcW w:w="1420" w:type="dxa"/>
          </w:tcPr>
          <w:p>
            <w:r>
              <w:rPr>
                <w:rFonts w:hint="eastAsia"/>
              </w:rPr>
              <w:t>默认值</w:t>
            </w:r>
          </w:p>
        </w:tc>
        <w:tc>
          <w:tcPr>
            <w:tcW w:w="1676" w:type="dxa"/>
          </w:tcPr>
          <w:p>
            <w:r>
              <w:rPr>
                <w:rFonts w:hint="eastAsia"/>
              </w:rPr>
              <w:t>意义</w:t>
            </w:r>
          </w:p>
        </w:tc>
        <w:tc>
          <w:tcPr>
            <w:tcW w:w="1166" w:type="dxa"/>
          </w:tcPr>
          <w:p>
            <w:r>
              <w:rPr>
                <w:rFonts w:hint="eastAsia"/>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id</w:t>
            </w:r>
          </w:p>
        </w:tc>
        <w:tc>
          <w:tcPr>
            <w:tcW w:w="1420" w:type="dxa"/>
          </w:tcPr>
          <w:p>
            <w:r>
              <w:rPr>
                <w:rFonts w:hint="eastAsia"/>
              </w:rPr>
              <w:t>NO</w:t>
            </w:r>
          </w:p>
        </w:tc>
        <w:tc>
          <w:tcPr>
            <w:tcW w:w="1420" w:type="dxa"/>
          </w:tcPr>
          <w:p>
            <w:r>
              <w:rPr>
                <w:rFonts w:hint="eastAsia"/>
              </w:rPr>
              <w:t>int(11)</w:t>
            </w:r>
          </w:p>
        </w:tc>
        <w:tc>
          <w:tcPr>
            <w:tcW w:w="1420" w:type="dxa"/>
          </w:tcPr>
          <w:p/>
        </w:tc>
        <w:tc>
          <w:tcPr>
            <w:tcW w:w="1676" w:type="dxa"/>
          </w:tcPr>
          <w:p>
            <w:r>
              <w:rPr>
                <w:rFonts w:hint="eastAsia"/>
              </w:rPr>
              <w:t>主键</w:t>
            </w:r>
          </w:p>
        </w:tc>
        <w:tc>
          <w:tcPr>
            <w:tcW w:w="1166"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name</w:t>
            </w:r>
          </w:p>
        </w:tc>
        <w:tc>
          <w:tcPr>
            <w:tcW w:w="1420" w:type="dxa"/>
          </w:tcPr>
          <w:p>
            <w:r>
              <w:rPr>
                <w:rFonts w:hint="eastAsia"/>
              </w:rPr>
              <w:t>NO</w:t>
            </w:r>
          </w:p>
        </w:tc>
        <w:tc>
          <w:tcPr>
            <w:tcW w:w="1420" w:type="dxa"/>
          </w:tcPr>
          <w:p>
            <w:r>
              <w:rPr>
                <w:rFonts w:hint="eastAsia"/>
              </w:rPr>
              <w:t>varchar(50)</w:t>
            </w:r>
          </w:p>
        </w:tc>
        <w:tc>
          <w:tcPr>
            <w:tcW w:w="1420" w:type="dxa"/>
          </w:tcPr>
          <w:p/>
        </w:tc>
        <w:tc>
          <w:tcPr>
            <w:tcW w:w="1676" w:type="dxa"/>
          </w:tcPr>
          <w:p>
            <w:r>
              <w:rPr>
                <w:rFonts w:hint="eastAsia"/>
              </w:rPr>
              <w:t>研究方向名称</w:t>
            </w:r>
          </w:p>
        </w:tc>
        <w:tc>
          <w:tcPr>
            <w:tcW w:w="1166" w:type="dxa"/>
          </w:tcPr>
          <w:p>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creatTime</w:t>
            </w:r>
          </w:p>
        </w:tc>
        <w:tc>
          <w:tcPr>
            <w:tcW w:w="1420" w:type="dxa"/>
          </w:tcPr>
          <w:p>
            <w:r>
              <w:rPr>
                <w:rFonts w:hint="eastAsia"/>
              </w:rPr>
              <w:t>YES</w:t>
            </w:r>
          </w:p>
        </w:tc>
        <w:tc>
          <w:tcPr>
            <w:tcW w:w="1420" w:type="dxa"/>
          </w:tcPr>
          <w:p>
            <w:r>
              <w:rPr>
                <w:rFonts w:hint="eastAsia"/>
              </w:rPr>
              <w:t>date</w:t>
            </w:r>
          </w:p>
        </w:tc>
        <w:tc>
          <w:tcPr>
            <w:tcW w:w="1420" w:type="dxa"/>
          </w:tcPr>
          <w:p/>
        </w:tc>
        <w:tc>
          <w:tcPr>
            <w:tcW w:w="1676" w:type="dxa"/>
          </w:tcPr>
          <w:p>
            <w:r>
              <w:rPr>
                <w:rFonts w:hint="eastAsia"/>
              </w:rPr>
              <w:t>建创时间</w:t>
            </w:r>
          </w:p>
        </w:tc>
        <w:tc>
          <w:tcPr>
            <w:tcW w:w="1166"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updateTime</w:t>
            </w:r>
          </w:p>
        </w:tc>
        <w:tc>
          <w:tcPr>
            <w:tcW w:w="1420" w:type="dxa"/>
          </w:tcPr>
          <w:p>
            <w:r>
              <w:rPr>
                <w:rFonts w:hint="eastAsia"/>
              </w:rPr>
              <w:t>YES</w:t>
            </w:r>
          </w:p>
        </w:tc>
        <w:tc>
          <w:tcPr>
            <w:tcW w:w="1420" w:type="dxa"/>
          </w:tcPr>
          <w:p>
            <w:r>
              <w:rPr>
                <w:rFonts w:hint="eastAsia"/>
              </w:rPr>
              <w:t>date</w:t>
            </w:r>
          </w:p>
        </w:tc>
        <w:tc>
          <w:tcPr>
            <w:tcW w:w="1420" w:type="dxa"/>
          </w:tcPr>
          <w:p/>
        </w:tc>
        <w:tc>
          <w:tcPr>
            <w:tcW w:w="1676" w:type="dxa"/>
          </w:tcPr>
          <w:p>
            <w:r>
              <w:rPr>
                <w:rFonts w:hint="eastAsia"/>
              </w:rPr>
              <w:t>修改时间</w:t>
            </w:r>
          </w:p>
        </w:tc>
        <w:tc>
          <w:tcPr>
            <w:tcW w:w="1166"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state</w:t>
            </w:r>
          </w:p>
        </w:tc>
        <w:tc>
          <w:tcPr>
            <w:tcW w:w="1420" w:type="dxa"/>
          </w:tcPr>
          <w:p>
            <w:r>
              <w:rPr>
                <w:rFonts w:hint="eastAsia"/>
              </w:rPr>
              <w:t>NO</w:t>
            </w:r>
          </w:p>
        </w:tc>
        <w:tc>
          <w:tcPr>
            <w:tcW w:w="1420" w:type="dxa"/>
          </w:tcPr>
          <w:p>
            <w:r>
              <w:rPr>
                <w:rFonts w:hint="eastAsia"/>
              </w:rPr>
              <w:t>varchar(5)</w:t>
            </w:r>
          </w:p>
        </w:tc>
        <w:tc>
          <w:tcPr>
            <w:tcW w:w="1420" w:type="dxa"/>
          </w:tcPr>
          <w:p>
            <w:r>
              <w:rPr>
                <w:rFonts w:hint="eastAsia"/>
              </w:rPr>
              <w:t>1</w:t>
            </w:r>
          </w:p>
        </w:tc>
        <w:tc>
          <w:tcPr>
            <w:tcW w:w="1676" w:type="dxa"/>
          </w:tcPr>
          <w:p>
            <w:r>
              <w:rPr>
                <w:rFonts w:hint="eastAsia"/>
              </w:rPr>
              <w:t>学历状态</w:t>
            </w:r>
          </w:p>
        </w:tc>
        <w:tc>
          <w:tcPr>
            <w:tcW w:w="1166" w:type="dxa"/>
          </w:tcPr>
          <w:p>
            <w:r>
              <w:rPr>
                <w:rFonts w:hint="eastAsia"/>
              </w:rPr>
              <w:t>utf8</w:t>
            </w:r>
          </w:p>
        </w:tc>
      </w:tr>
    </w:tbl>
    <w:p>
      <w:pPr>
        <w:widowControl/>
        <w:spacing w:beforeLines="50" w:afterLines="50" w:line="400" w:lineRule="exact"/>
        <w:ind w:firstLine="420"/>
        <w:jc w:val="left"/>
        <w:outlineLvl w:val="2"/>
        <w:rPr>
          <w:rFonts w:ascii="Times New Roman" w:hAnsi="Times New Roman" w:cs="Times New Roman"/>
          <w:b/>
          <w:bCs/>
          <w:sz w:val="24"/>
        </w:rPr>
      </w:pPr>
      <w:bookmarkStart w:id="147" w:name="_Toc8793"/>
      <w:r>
        <w:rPr>
          <w:rFonts w:ascii="Times New Roman" w:hAnsi="Times New Roman" w:cs="Times New Roman"/>
          <w:b/>
          <w:bCs/>
          <w:sz w:val="24"/>
        </w:rPr>
        <w:t>4.</w:t>
      </w:r>
      <w:r>
        <w:rPr>
          <w:rFonts w:hint="eastAsia" w:ascii="Times New Roman" w:hAnsi="Times New Roman" w:cs="Times New Roman"/>
          <w:b/>
          <w:bCs/>
          <w:sz w:val="24"/>
        </w:rPr>
        <w:t>3</w:t>
      </w:r>
      <w:r>
        <w:rPr>
          <w:rFonts w:ascii="Times New Roman" w:hAnsi="Times New Roman" w:cs="Times New Roman"/>
          <w:b/>
          <w:bCs/>
          <w:sz w:val="24"/>
        </w:rPr>
        <w:t>.</w:t>
      </w:r>
      <w:r>
        <w:rPr>
          <w:rFonts w:hint="eastAsia" w:ascii="Times New Roman" w:hAnsi="Times New Roman" w:cs="Times New Roman"/>
          <w:b/>
          <w:bCs/>
          <w:sz w:val="24"/>
        </w:rPr>
        <w:t>4职称</w:t>
      </w:r>
      <w:r>
        <w:rPr>
          <w:rFonts w:ascii="Times New Roman" w:hAnsi="Times New Roman" w:cs="Times New Roman"/>
          <w:b/>
          <w:bCs/>
          <w:sz w:val="24"/>
        </w:rPr>
        <w:t>信息表设计</w:t>
      </w:r>
      <w:bookmarkEnd w:id="147"/>
    </w:p>
    <w:p>
      <w:pPr>
        <w:spacing w:line="400" w:lineRule="exact"/>
        <w:ind w:firstLine="420" w:firstLineChars="200"/>
        <w:rPr>
          <w:rFonts w:ascii="Times New Roman" w:hAnsi="Times New Roman" w:cs="Times New Roman"/>
          <w:b/>
          <w:bCs/>
          <w:sz w:val="24"/>
        </w:rPr>
      </w:pPr>
      <w:r>
        <w:rPr>
          <w:rFonts w:hint="eastAsia" w:asciiTheme="minorEastAsia" w:hAnsiTheme="minorEastAsia" w:cstheme="minorEastAsia"/>
        </w:rPr>
        <w:t>此表的设计目的在于教师用户注册的时候不至于填写的天花乱坠，从而便于我们后期做师资力量的统计，这样我们就可以统计出目前该平台每种职称的教师人数。</w:t>
      </w:r>
      <w:r>
        <w:rPr>
          <w:rFonts w:asciiTheme="minorEastAsia" w:hAnsiTheme="minorEastAsia" w:cstheme="minorEastAsia"/>
        </w:rPr>
        <w:t>具体属性如表4-</w:t>
      </w:r>
      <w:r>
        <w:rPr>
          <w:rFonts w:hint="eastAsia" w:asciiTheme="minorEastAsia" w:hAnsiTheme="minorEastAsia" w:cstheme="minorEastAsia"/>
        </w:rPr>
        <w:t>4</w:t>
      </w:r>
      <w:r>
        <w:rPr>
          <w:rFonts w:asciiTheme="minorEastAsia" w:hAnsiTheme="minorEastAsia" w:cstheme="minorEastAsia"/>
        </w:rPr>
        <w:t>所示。</w:t>
      </w:r>
    </w:p>
    <w:p>
      <w:pPr>
        <w:pStyle w:val="12"/>
        <w:tabs>
          <w:tab w:val="left" w:pos="435"/>
          <w:tab w:val="clear" w:pos="916"/>
        </w:tabs>
        <w:spacing w:after="150" w:line="360" w:lineRule="atLeast"/>
        <w:ind w:firstLine="422" w:firstLineChars="200"/>
        <w:jc w:val="center"/>
        <w:rPr>
          <w:rFonts w:hint="default" w:ascii="Times New Roman" w:hAnsi="Times New Roman" w:eastAsiaTheme="minorEastAsia"/>
          <w:b/>
          <w:kern w:val="2"/>
          <w:sz w:val="21"/>
          <w:szCs w:val="21"/>
        </w:rPr>
      </w:pPr>
      <w:r>
        <w:rPr>
          <w:rFonts w:hint="default" w:ascii="Times New Roman" w:hAnsi="Times New Roman" w:eastAsiaTheme="minorEastAsia"/>
          <w:b/>
          <w:kern w:val="2"/>
          <w:sz w:val="21"/>
          <w:szCs w:val="21"/>
        </w:rPr>
        <w:t xml:space="preserve">表 </w:t>
      </w:r>
      <w:r>
        <w:rPr>
          <w:rFonts w:ascii="Times New Roman" w:hAnsi="Times New Roman" w:eastAsiaTheme="minorEastAsia"/>
          <w:b/>
          <w:kern w:val="2"/>
          <w:sz w:val="21"/>
          <w:szCs w:val="21"/>
        </w:rPr>
        <w:t>4</w:t>
      </w:r>
      <w:r>
        <w:rPr>
          <w:rFonts w:hint="default" w:ascii="Times New Roman" w:hAnsi="Times New Roman" w:eastAsiaTheme="minorEastAsia"/>
          <w:b/>
          <w:kern w:val="2"/>
          <w:sz w:val="21"/>
          <w:szCs w:val="21"/>
        </w:rPr>
        <w:t>-</w:t>
      </w:r>
      <w:r>
        <w:rPr>
          <w:rFonts w:ascii="Times New Roman" w:hAnsi="Times New Roman" w:eastAsiaTheme="minorEastAsia"/>
          <w:b/>
          <w:kern w:val="2"/>
          <w:sz w:val="21"/>
          <w:szCs w:val="21"/>
        </w:rPr>
        <w:t>4职称信息</w:t>
      </w:r>
      <w:r>
        <w:rPr>
          <w:rFonts w:hint="default" w:ascii="Times New Roman" w:hAnsi="Times New Roman" w:eastAsiaTheme="minorEastAsia"/>
          <w:b/>
          <w:kern w:val="2"/>
          <w:sz w:val="21"/>
          <w:szCs w:val="21"/>
        </w:rPr>
        <w:t>表</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字段名称</w:t>
            </w:r>
          </w:p>
        </w:tc>
        <w:tc>
          <w:tcPr>
            <w:tcW w:w="1420" w:type="dxa"/>
          </w:tcPr>
          <w:p>
            <w:r>
              <w:rPr>
                <w:rFonts w:hint="eastAsia"/>
              </w:rPr>
              <w:t>是否为空</w:t>
            </w:r>
          </w:p>
        </w:tc>
        <w:tc>
          <w:tcPr>
            <w:tcW w:w="1420" w:type="dxa"/>
          </w:tcPr>
          <w:p>
            <w:r>
              <w:rPr>
                <w:rFonts w:hint="eastAsia"/>
              </w:rPr>
              <w:t>类型</w:t>
            </w:r>
          </w:p>
        </w:tc>
        <w:tc>
          <w:tcPr>
            <w:tcW w:w="1420" w:type="dxa"/>
          </w:tcPr>
          <w:p>
            <w:r>
              <w:rPr>
                <w:rFonts w:hint="eastAsia"/>
              </w:rPr>
              <w:t>默认值</w:t>
            </w:r>
          </w:p>
        </w:tc>
        <w:tc>
          <w:tcPr>
            <w:tcW w:w="1421" w:type="dxa"/>
          </w:tcPr>
          <w:p>
            <w:r>
              <w:rPr>
                <w:rFonts w:hint="eastAsia"/>
              </w:rPr>
              <w:t>意义</w:t>
            </w:r>
          </w:p>
        </w:tc>
        <w:tc>
          <w:tcPr>
            <w:tcW w:w="1421" w:type="dxa"/>
          </w:tcPr>
          <w:p>
            <w:r>
              <w:rPr>
                <w:rFonts w:hint="eastAsia"/>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id</w:t>
            </w:r>
          </w:p>
        </w:tc>
        <w:tc>
          <w:tcPr>
            <w:tcW w:w="1420" w:type="dxa"/>
          </w:tcPr>
          <w:p>
            <w:r>
              <w:rPr>
                <w:rFonts w:hint="eastAsia"/>
              </w:rPr>
              <w:t>NO</w:t>
            </w:r>
          </w:p>
        </w:tc>
        <w:tc>
          <w:tcPr>
            <w:tcW w:w="1420" w:type="dxa"/>
          </w:tcPr>
          <w:p>
            <w:r>
              <w:rPr>
                <w:rFonts w:hint="eastAsia"/>
              </w:rPr>
              <w:t>int(11)</w:t>
            </w:r>
          </w:p>
        </w:tc>
        <w:tc>
          <w:tcPr>
            <w:tcW w:w="1420" w:type="dxa"/>
          </w:tcPr>
          <w:p/>
        </w:tc>
        <w:tc>
          <w:tcPr>
            <w:tcW w:w="1421" w:type="dxa"/>
          </w:tcPr>
          <w:p>
            <w:r>
              <w:rPr>
                <w:rFonts w:hint="eastAsia"/>
              </w:rPr>
              <w:t>主键</w:t>
            </w:r>
          </w:p>
        </w:tc>
        <w:tc>
          <w:tcPr>
            <w:tcW w:w="142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name</w:t>
            </w:r>
          </w:p>
        </w:tc>
        <w:tc>
          <w:tcPr>
            <w:tcW w:w="1420" w:type="dxa"/>
          </w:tcPr>
          <w:p>
            <w:r>
              <w:rPr>
                <w:rFonts w:hint="eastAsia"/>
              </w:rPr>
              <w:t>NO</w:t>
            </w:r>
          </w:p>
        </w:tc>
        <w:tc>
          <w:tcPr>
            <w:tcW w:w="1420" w:type="dxa"/>
          </w:tcPr>
          <w:p>
            <w:r>
              <w:rPr>
                <w:rFonts w:hint="eastAsia"/>
              </w:rPr>
              <w:t>varchar(50)</w:t>
            </w:r>
          </w:p>
        </w:tc>
        <w:tc>
          <w:tcPr>
            <w:tcW w:w="1420" w:type="dxa"/>
          </w:tcPr>
          <w:p/>
        </w:tc>
        <w:tc>
          <w:tcPr>
            <w:tcW w:w="1421" w:type="dxa"/>
          </w:tcPr>
          <w:p>
            <w:r>
              <w:rPr>
                <w:rFonts w:hint="eastAsia"/>
              </w:rPr>
              <w:t>职称名称</w:t>
            </w:r>
          </w:p>
        </w:tc>
        <w:tc>
          <w:tcPr>
            <w:tcW w:w="1421" w:type="dxa"/>
          </w:tcPr>
          <w:p>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creatTime</w:t>
            </w:r>
          </w:p>
        </w:tc>
        <w:tc>
          <w:tcPr>
            <w:tcW w:w="1420" w:type="dxa"/>
          </w:tcPr>
          <w:p>
            <w:r>
              <w:rPr>
                <w:rFonts w:hint="eastAsia"/>
              </w:rPr>
              <w:t>YES</w:t>
            </w:r>
          </w:p>
        </w:tc>
        <w:tc>
          <w:tcPr>
            <w:tcW w:w="1420" w:type="dxa"/>
          </w:tcPr>
          <w:p>
            <w:r>
              <w:rPr>
                <w:rFonts w:hint="eastAsia"/>
              </w:rPr>
              <w:t>date</w:t>
            </w:r>
          </w:p>
        </w:tc>
        <w:tc>
          <w:tcPr>
            <w:tcW w:w="1420" w:type="dxa"/>
          </w:tcPr>
          <w:p/>
        </w:tc>
        <w:tc>
          <w:tcPr>
            <w:tcW w:w="1421" w:type="dxa"/>
          </w:tcPr>
          <w:p>
            <w:r>
              <w:rPr>
                <w:rFonts w:hint="eastAsia"/>
              </w:rPr>
              <w:t>建创时间</w:t>
            </w:r>
          </w:p>
        </w:tc>
        <w:tc>
          <w:tcPr>
            <w:tcW w:w="142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updateTime</w:t>
            </w:r>
          </w:p>
        </w:tc>
        <w:tc>
          <w:tcPr>
            <w:tcW w:w="1420" w:type="dxa"/>
          </w:tcPr>
          <w:p>
            <w:r>
              <w:rPr>
                <w:rFonts w:hint="eastAsia"/>
              </w:rPr>
              <w:t>YES</w:t>
            </w:r>
          </w:p>
        </w:tc>
        <w:tc>
          <w:tcPr>
            <w:tcW w:w="1420" w:type="dxa"/>
          </w:tcPr>
          <w:p>
            <w:r>
              <w:rPr>
                <w:rFonts w:hint="eastAsia"/>
              </w:rPr>
              <w:t>date</w:t>
            </w:r>
          </w:p>
        </w:tc>
        <w:tc>
          <w:tcPr>
            <w:tcW w:w="1420" w:type="dxa"/>
          </w:tcPr>
          <w:p/>
        </w:tc>
        <w:tc>
          <w:tcPr>
            <w:tcW w:w="1421" w:type="dxa"/>
          </w:tcPr>
          <w:p>
            <w:r>
              <w:rPr>
                <w:rFonts w:hint="eastAsia"/>
              </w:rPr>
              <w:t>修改时间</w:t>
            </w:r>
          </w:p>
        </w:tc>
        <w:tc>
          <w:tcPr>
            <w:tcW w:w="142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state</w:t>
            </w:r>
          </w:p>
        </w:tc>
        <w:tc>
          <w:tcPr>
            <w:tcW w:w="1420" w:type="dxa"/>
          </w:tcPr>
          <w:p>
            <w:r>
              <w:rPr>
                <w:rFonts w:hint="eastAsia"/>
              </w:rPr>
              <w:t>NO</w:t>
            </w:r>
          </w:p>
        </w:tc>
        <w:tc>
          <w:tcPr>
            <w:tcW w:w="1420" w:type="dxa"/>
          </w:tcPr>
          <w:p>
            <w:r>
              <w:rPr>
                <w:rFonts w:hint="eastAsia"/>
              </w:rPr>
              <w:t>varchar(5)</w:t>
            </w:r>
          </w:p>
        </w:tc>
        <w:tc>
          <w:tcPr>
            <w:tcW w:w="1420" w:type="dxa"/>
          </w:tcPr>
          <w:p>
            <w:r>
              <w:rPr>
                <w:rFonts w:hint="eastAsia"/>
              </w:rPr>
              <w:t>1</w:t>
            </w:r>
          </w:p>
        </w:tc>
        <w:tc>
          <w:tcPr>
            <w:tcW w:w="1421" w:type="dxa"/>
          </w:tcPr>
          <w:p>
            <w:r>
              <w:rPr>
                <w:rFonts w:hint="eastAsia"/>
              </w:rPr>
              <w:t>学历状态</w:t>
            </w:r>
          </w:p>
        </w:tc>
        <w:tc>
          <w:tcPr>
            <w:tcW w:w="1421" w:type="dxa"/>
          </w:tcPr>
          <w:p>
            <w:r>
              <w:rPr>
                <w:rFonts w:hint="eastAsia"/>
              </w:rPr>
              <w:t>utf8</w:t>
            </w:r>
          </w:p>
        </w:tc>
      </w:tr>
    </w:tbl>
    <w:p>
      <w:pPr>
        <w:widowControl/>
        <w:spacing w:beforeLines="50" w:afterLines="50" w:line="400" w:lineRule="exact"/>
        <w:ind w:firstLine="420"/>
        <w:jc w:val="left"/>
        <w:outlineLvl w:val="2"/>
        <w:rPr>
          <w:rFonts w:ascii="Times New Roman" w:hAnsi="Times New Roman" w:cs="Times New Roman"/>
          <w:b/>
          <w:bCs/>
          <w:sz w:val="24"/>
        </w:rPr>
      </w:pPr>
      <w:bookmarkStart w:id="148" w:name="_Toc15685"/>
      <w:r>
        <w:rPr>
          <w:rFonts w:ascii="Times New Roman" w:hAnsi="Times New Roman" w:cs="Times New Roman"/>
          <w:b/>
          <w:bCs/>
          <w:sz w:val="24"/>
        </w:rPr>
        <w:t>4.</w:t>
      </w:r>
      <w:r>
        <w:rPr>
          <w:rFonts w:hint="eastAsia" w:ascii="Times New Roman" w:hAnsi="Times New Roman" w:cs="Times New Roman"/>
          <w:b/>
          <w:bCs/>
          <w:sz w:val="24"/>
        </w:rPr>
        <w:t>3</w:t>
      </w:r>
      <w:r>
        <w:rPr>
          <w:rFonts w:ascii="Times New Roman" w:hAnsi="Times New Roman" w:cs="Times New Roman"/>
          <w:b/>
          <w:bCs/>
          <w:sz w:val="24"/>
        </w:rPr>
        <w:t>.</w:t>
      </w:r>
      <w:r>
        <w:rPr>
          <w:rFonts w:hint="eastAsia" w:ascii="Times New Roman" w:hAnsi="Times New Roman" w:cs="Times New Roman"/>
          <w:b/>
          <w:bCs/>
          <w:sz w:val="24"/>
        </w:rPr>
        <w:t>5学历</w:t>
      </w:r>
      <w:r>
        <w:rPr>
          <w:rFonts w:ascii="Times New Roman" w:hAnsi="Times New Roman" w:cs="Times New Roman"/>
          <w:b/>
          <w:bCs/>
          <w:sz w:val="24"/>
        </w:rPr>
        <w:t>信息表设计</w:t>
      </w:r>
      <w:bookmarkEnd w:id="148"/>
    </w:p>
    <w:p>
      <w:pPr>
        <w:spacing w:line="400" w:lineRule="exact"/>
        <w:ind w:firstLine="420" w:firstLineChars="200"/>
        <w:rPr>
          <w:rFonts w:ascii="Times New Roman" w:hAnsi="Times New Roman" w:cs="Times New Roman"/>
          <w:b/>
          <w:bCs/>
          <w:sz w:val="24"/>
        </w:rPr>
      </w:pPr>
      <w:r>
        <w:rPr>
          <w:rFonts w:hint="eastAsia" w:asciiTheme="minorEastAsia" w:hAnsiTheme="minorEastAsia" w:cstheme="minorEastAsia"/>
        </w:rPr>
        <w:t>此表的设计目的在于教师用户注册的时候不至于填写的天花乱坠，从而便于我们后期做师资力量的统计，这样我们就可以统计出目前该平台每种学历的教师人数。</w:t>
      </w:r>
      <w:r>
        <w:rPr>
          <w:rFonts w:asciiTheme="minorEastAsia" w:hAnsiTheme="minorEastAsia" w:cstheme="minorEastAsia"/>
        </w:rPr>
        <w:t>具体属性如表4-</w:t>
      </w:r>
      <w:r>
        <w:rPr>
          <w:rFonts w:hint="eastAsia" w:asciiTheme="minorEastAsia" w:hAnsiTheme="minorEastAsia" w:cstheme="minorEastAsia"/>
        </w:rPr>
        <w:t>5</w:t>
      </w:r>
      <w:r>
        <w:rPr>
          <w:rFonts w:asciiTheme="minorEastAsia" w:hAnsiTheme="minorEastAsia" w:cstheme="minorEastAsia"/>
        </w:rPr>
        <w:t>所示。</w:t>
      </w:r>
    </w:p>
    <w:p>
      <w:pPr>
        <w:pStyle w:val="12"/>
        <w:tabs>
          <w:tab w:val="left" w:pos="435"/>
          <w:tab w:val="clear" w:pos="916"/>
        </w:tabs>
        <w:spacing w:after="150" w:line="360" w:lineRule="atLeast"/>
        <w:ind w:firstLine="422" w:firstLineChars="200"/>
        <w:jc w:val="center"/>
        <w:rPr>
          <w:rFonts w:hint="default" w:ascii="Times New Roman" w:hAnsi="Times New Roman" w:eastAsiaTheme="minorEastAsia"/>
          <w:b/>
          <w:kern w:val="2"/>
          <w:sz w:val="21"/>
          <w:szCs w:val="21"/>
        </w:rPr>
      </w:pPr>
      <w:r>
        <w:rPr>
          <w:rFonts w:hint="default" w:ascii="Times New Roman" w:hAnsi="Times New Roman" w:eastAsiaTheme="minorEastAsia"/>
          <w:b/>
          <w:kern w:val="2"/>
          <w:sz w:val="21"/>
          <w:szCs w:val="21"/>
        </w:rPr>
        <w:t xml:space="preserve">表 </w:t>
      </w:r>
      <w:r>
        <w:rPr>
          <w:rFonts w:ascii="Times New Roman" w:hAnsi="Times New Roman" w:eastAsiaTheme="minorEastAsia"/>
          <w:b/>
          <w:kern w:val="2"/>
          <w:sz w:val="21"/>
          <w:szCs w:val="21"/>
        </w:rPr>
        <w:t>4</w:t>
      </w:r>
      <w:r>
        <w:rPr>
          <w:rFonts w:hint="default" w:ascii="Times New Roman" w:hAnsi="Times New Roman" w:eastAsiaTheme="minorEastAsia"/>
          <w:b/>
          <w:kern w:val="2"/>
          <w:sz w:val="21"/>
          <w:szCs w:val="21"/>
        </w:rPr>
        <w:t>-</w:t>
      </w:r>
      <w:r>
        <w:rPr>
          <w:rFonts w:ascii="Times New Roman" w:hAnsi="Times New Roman" w:eastAsiaTheme="minorEastAsia"/>
          <w:b/>
          <w:kern w:val="2"/>
          <w:sz w:val="21"/>
          <w:szCs w:val="21"/>
        </w:rPr>
        <w:t>5学历信息</w:t>
      </w:r>
      <w:r>
        <w:rPr>
          <w:rFonts w:hint="default" w:ascii="Times New Roman" w:hAnsi="Times New Roman" w:eastAsiaTheme="minorEastAsia"/>
          <w:b/>
          <w:kern w:val="2"/>
          <w:sz w:val="21"/>
          <w:szCs w:val="21"/>
        </w:rPr>
        <w:t>表</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字段名称</w:t>
            </w:r>
          </w:p>
        </w:tc>
        <w:tc>
          <w:tcPr>
            <w:tcW w:w="1420" w:type="dxa"/>
          </w:tcPr>
          <w:p>
            <w:r>
              <w:rPr>
                <w:rFonts w:hint="eastAsia"/>
              </w:rPr>
              <w:t>是否为空</w:t>
            </w:r>
          </w:p>
        </w:tc>
        <w:tc>
          <w:tcPr>
            <w:tcW w:w="1420" w:type="dxa"/>
          </w:tcPr>
          <w:p>
            <w:r>
              <w:rPr>
                <w:rFonts w:hint="eastAsia"/>
              </w:rPr>
              <w:t>类型</w:t>
            </w:r>
          </w:p>
        </w:tc>
        <w:tc>
          <w:tcPr>
            <w:tcW w:w="1420" w:type="dxa"/>
          </w:tcPr>
          <w:p>
            <w:r>
              <w:rPr>
                <w:rFonts w:hint="eastAsia"/>
              </w:rPr>
              <w:t>默认值</w:t>
            </w:r>
          </w:p>
        </w:tc>
        <w:tc>
          <w:tcPr>
            <w:tcW w:w="1421" w:type="dxa"/>
          </w:tcPr>
          <w:p>
            <w:r>
              <w:rPr>
                <w:rFonts w:hint="eastAsia"/>
              </w:rPr>
              <w:t>意义</w:t>
            </w:r>
          </w:p>
        </w:tc>
        <w:tc>
          <w:tcPr>
            <w:tcW w:w="1421" w:type="dxa"/>
          </w:tcPr>
          <w:p>
            <w:r>
              <w:rPr>
                <w:rFonts w:hint="eastAsia"/>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id</w:t>
            </w:r>
          </w:p>
        </w:tc>
        <w:tc>
          <w:tcPr>
            <w:tcW w:w="1420" w:type="dxa"/>
          </w:tcPr>
          <w:p>
            <w:r>
              <w:rPr>
                <w:rFonts w:hint="eastAsia"/>
              </w:rPr>
              <w:t>NO</w:t>
            </w:r>
          </w:p>
        </w:tc>
        <w:tc>
          <w:tcPr>
            <w:tcW w:w="1420" w:type="dxa"/>
          </w:tcPr>
          <w:p>
            <w:r>
              <w:rPr>
                <w:rFonts w:hint="eastAsia"/>
              </w:rPr>
              <w:t>int(11)</w:t>
            </w:r>
          </w:p>
        </w:tc>
        <w:tc>
          <w:tcPr>
            <w:tcW w:w="1420" w:type="dxa"/>
          </w:tcPr>
          <w:p/>
        </w:tc>
        <w:tc>
          <w:tcPr>
            <w:tcW w:w="1421" w:type="dxa"/>
          </w:tcPr>
          <w:p>
            <w:r>
              <w:rPr>
                <w:rFonts w:hint="eastAsia"/>
              </w:rPr>
              <w:t>主键</w:t>
            </w:r>
          </w:p>
        </w:tc>
        <w:tc>
          <w:tcPr>
            <w:tcW w:w="142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name</w:t>
            </w:r>
          </w:p>
        </w:tc>
        <w:tc>
          <w:tcPr>
            <w:tcW w:w="1420" w:type="dxa"/>
          </w:tcPr>
          <w:p>
            <w:r>
              <w:rPr>
                <w:rFonts w:hint="eastAsia"/>
              </w:rPr>
              <w:t>NO</w:t>
            </w:r>
          </w:p>
        </w:tc>
        <w:tc>
          <w:tcPr>
            <w:tcW w:w="1420" w:type="dxa"/>
          </w:tcPr>
          <w:p>
            <w:r>
              <w:rPr>
                <w:rFonts w:hint="eastAsia"/>
              </w:rPr>
              <w:t>varchar(50)</w:t>
            </w:r>
          </w:p>
        </w:tc>
        <w:tc>
          <w:tcPr>
            <w:tcW w:w="1420" w:type="dxa"/>
          </w:tcPr>
          <w:p/>
        </w:tc>
        <w:tc>
          <w:tcPr>
            <w:tcW w:w="1421" w:type="dxa"/>
          </w:tcPr>
          <w:p>
            <w:r>
              <w:rPr>
                <w:rFonts w:hint="eastAsia"/>
              </w:rPr>
              <w:t>学历名称</w:t>
            </w:r>
          </w:p>
        </w:tc>
        <w:tc>
          <w:tcPr>
            <w:tcW w:w="1421" w:type="dxa"/>
          </w:tcPr>
          <w:p>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creatTime</w:t>
            </w:r>
          </w:p>
        </w:tc>
        <w:tc>
          <w:tcPr>
            <w:tcW w:w="1420" w:type="dxa"/>
          </w:tcPr>
          <w:p>
            <w:r>
              <w:rPr>
                <w:rFonts w:hint="eastAsia"/>
              </w:rPr>
              <w:t>YES</w:t>
            </w:r>
          </w:p>
        </w:tc>
        <w:tc>
          <w:tcPr>
            <w:tcW w:w="1420" w:type="dxa"/>
          </w:tcPr>
          <w:p>
            <w:r>
              <w:rPr>
                <w:rFonts w:hint="eastAsia"/>
              </w:rPr>
              <w:t>date</w:t>
            </w:r>
          </w:p>
        </w:tc>
        <w:tc>
          <w:tcPr>
            <w:tcW w:w="1420" w:type="dxa"/>
          </w:tcPr>
          <w:p/>
        </w:tc>
        <w:tc>
          <w:tcPr>
            <w:tcW w:w="1421" w:type="dxa"/>
          </w:tcPr>
          <w:p>
            <w:r>
              <w:rPr>
                <w:rFonts w:hint="eastAsia"/>
              </w:rPr>
              <w:t>建创时间</w:t>
            </w:r>
          </w:p>
        </w:tc>
        <w:tc>
          <w:tcPr>
            <w:tcW w:w="142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updateTime</w:t>
            </w:r>
          </w:p>
        </w:tc>
        <w:tc>
          <w:tcPr>
            <w:tcW w:w="1420" w:type="dxa"/>
          </w:tcPr>
          <w:p>
            <w:r>
              <w:rPr>
                <w:rFonts w:hint="eastAsia"/>
              </w:rPr>
              <w:t>YES</w:t>
            </w:r>
          </w:p>
        </w:tc>
        <w:tc>
          <w:tcPr>
            <w:tcW w:w="1420" w:type="dxa"/>
          </w:tcPr>
          <w:p>
            <w:r>
              <w:rPr>
                <w:rFonts w:hint="eastAsia"/>
              </w:rPr>
              <w:t>date</w:t>
            </w:r>
          </w:p>
        </w:tc>
        <w:tc>
          <w:tcPr>
            <w:tcW w:w="1420" w:type="dxa"/>
          </w:tcPr>
          <w:p/>
        </w:tc>
        <w:tc>
          <w:tcPr>
            <w:tcW w:w="1421" w:type="dxa"/>
          </w:tcPr>
          <w:p>
            <w:r>
              <w:rPr>
                <w:rFonts w:hint="eastAsia"/>
              </w:rPr>
              <w:t>修改时间</w:t>
            </w:r>
          </w:p>
        </w:tc>
        <w:tc>
          <w:tcPr>
            <w:tcW w:w="142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state</w:t>
            </w:r>
          </w:p>
        </w:tc>
        <w:tc>
          <w:tcPr>
            <w:tcW w:w="1420" w:type="dxa"/>
          </w:tcPr>
          <w:p>
            <w:r>
              <w:rPr>
                <w:rFonts w:hint="eastAsia"/>
              </w:rPr>
              <w:t>NO</w:t>
            </w:r>
          </w:p>
        </w:tc>
        <w:tc>
          <w:tcPr>
            <w:tcW w:w="1420" w:type="dxa"/>
          </w:tcPr>
          <w:p>
            <w:r>
              <w:rPr>
                <w:rFonts w:hint="eastAsia"/>
              </w:rPr>
              <w:t>varchar(5)</w:t>
            </w:r>
          </w:p>
        </w:tc>
        <w:tc>
          <w:tcPr>
            <w:tcW w:w="1420" w:type="dxa"/>
          </w:tcPr>
          <w:p>
            <w:r>
              <w:rPr>
                <w:rFonts w:hint="eastAsia"/>
              </w:rPr>
              <w:t>1</w:t>
            </w:r>
          </w:p>
        </w:tc>
        <w:tc>
          <w:tcPr>
            <w:tcW w:w="1421" w:type="dxa"/>
          </w:tcPr>
          <w:p>
            <w:r>
              <w:rPr>
                <w:rFonts w:hint="eastAsia"/>
              </w:rPr>
              <w:t>学历状态</w:t>
            </w:r>
          </w:p>
        </w:tc>
        <w:tc>
          <w:tcPr>
            <w:tcW w:w="1421" w:type="dxa"/>
          </w:tcPr>
          <w:p>
            <w:r>
              <w:rPr>
                <w:rFonts w:hint="eastAsia"/>
              </w:rPr>
              <w:t>utf8</w:t>
            </w:r>
          </w:p>
        </w:tc>
      </w:tr>
    </w:tbl>
    <w:p>
      <w:pPr>
        <w:widowControl/>
        <w:spacing w:beforeLines="50" w:afterLines="50" w:line="400" w:lineRule="exact"/>
        <w:ind w:firstLine="420"/>
        <w:jc w:val="left"/>
        <w:outlineLvl w:val="2"/>
        <w:rPr>
          <w:rFonts w:ascii="Times New Roman" w:hAnsi="Times New Roman" w:cs="Times New Roman"/>
          <w:b/>
          <w:bCs/>
          <w:sz w:val="24"/>
        </w:rPr>
      </w:pPr>
      <w:bookmarkStart w:id="149" w:name="_Toc15495"/>
      <w:r>
        <w:rPr>
          <w:rFonts w:ascii="Times New Roman" w:hAnsi="Times New Roman" w:cs="Times New Roman"/>
          <w:b/>
          <w:bCs/>
          <w:sz w:val="24"/>
        </w:rPr>
        <w:t>4.</w:t>
      </w:r>
      <w:r>
        <w:rPr>
          <w:rFonts w:hint="eastAsia" w:ascii="Times New Roman" w:hAnsi="Times New Roman" w:cs="Times New Roman"/>
          <w:b/>
          <w:bCs/>
          <w:sz w:val="24"/>
        </w:rPr>
        <w:t>3</w:t>
      </w:r>
      <w:r>
        <w:rPr>
          <w:rFonts w:ascii="Times New Roman" w:hAnsi="Times New Roman" w:cs="Times New Roman"/>
          <w:b/>
          <w:bCs/>
          <w:sz w:val="24"/>
        </w:rPr>
        <w:t>.</w:t>
      </w:r>
      <w:r>
        <w:rPr>
          <w:rFonts w:hint="eastAsia" w:ascii="Times New Roman" w:hAnsi="Times New Roman" w:cs="Times New Roman"/>
          <w:b/>
          <w:bCs/>
          <w:sz w:val="24"/>
        </w:rPr>
        <w:t>6开发语言</w:t>
      </w:r>
      <w:r>
        <w:rPr>
          <w:rFonts w:ascii="Times New Roman" w:hAnsi="Times New Roman" w:cs="Times New Roman"/>
          <w:b/>
          <w:bCs/>
          <w:sz w:val="24"/>
        </w:rPr>
        <w:t>信息表设计</w:t>
      </w:r>
      <w:bookmarkEnd w:id="149"/>
    </w:p>
    <w:p>
      <w:pPr>
        <w:spacing w:line="400" w:lineRule="exact"/>
        <w:ind w:firstLine="420" w:firstLineChars="200"/>
        <w:rPr>
          <w:rFonts w:ascii="Times New Roman" w:hAnsi="Times New Roman" w:cs="Times New Roman"/>
          <w:b/>
          <w:bCs/>
          <w:sz w:val="24"/>
        </w:rPr>
      </w:pPr>
      <w:r>
        <w:rPr>
          <w:rFonts w:hint="eastAsia" w:asciiTheme="minorEastAsia" w:hAnsiTheme="minorEastAsia" w:cstheme="minorEastAsia"/>
        </w:rPr>
        <w:t>创建项目的时候选择开发语言是必备的，我们就可以将开发语言在后台维护起来供学生在创建项目的时候选择出自己想要的开发语言，这样语言填写的标准也就统一了，便于后期的维护和扩展，</w:t>
      </w:r>
      <w:r>
        <w:rPr>
          <w:rFonts w:asciiTheme="minorEastAsia" w:hAnsiTheme="minorEastAsia" w:cstheme="minorEastAsia"/>
        </w:rPr>
        <w:t>具体属性如表4-</w:t>
      </w:r>
      <w:r>
        <w:rPr>
          <w:rFonts w:hint="eastAsia" w:asciiTheme="minorEastAsia" w:hAnsiTheme="minorEastAsia" w:cstheme="minorEastAsia"/>
        </w:rPr>
        <w:t>6</w:t>
      </w:r>
      <w:r>
        <w:rPr>
          <w:rFonts w:asciiTheme="minorEastAsia" w:hAnsiTheme="minorEastAsia" w:cstheme="minorEastAsia"/>
        </w:rPr>
        <w:t>所示。</w:t>
      </w:r>
    </w:p>
    <w:p>
      <w:pPr>
        <w:pStyle w:val="12"/>
        <w:tabs>
          <w:tab w:val="left" w:pos="435"/>
          <w:tab w:val="clear" w:pos="916"/>
        </w:tabs>
        <w:spacing w:after="150" w:line="360" w:lineRule="atLeast"/>
        <w:ind w:firstLine="422" w:firstLineChars="200"/>
        <w:jc w:val="center"/>
        <w:rPr>
          <w:rFonts w:hint="default" w:ascii="Times New Roman" w:hAnsi="Times New Roman" w:eastAsiaTheme="minorEastAsia"/>
          <w:b/>
          <w:kern w:val="2"/>
          <w:sz w:val="21"/>
          <w:szCs w:val="21"/>
        </w:rPr>
      </w:pPr>
      <w:r>
        <w:rPr>
          <w:rFonts w:hint="default" w:ascii="Times New Roman" w:hAnsi="Times New Roman" w:eastAsiaTheme="minorEastAsia"/>
          <w:b/>
          <w:kern w:val="2"/>
          <w:sz w:val="21"/>
          <w:szCs w:val="21"/>
        </w:rPr>
        <w:t xml:space="preserve">表 </w:t>
      </w:r>
      <w:r>
        <w:rPr>
          <w:rFonts w:ascii="Times New Roman" w:hAnsi="Times New Roman" w:eastAsiaTheme="minorEastAsia"/>
          <w:b/>
          <w:kern w:val="2"/>
          <w:sz w:val="21"/>
          <w:szCs w:val="21"/>
        </w:rPr>
        <w:t>4</w:t>
      </w:r>
      <w:r>
        <w:rPr>
          <w:rFonts w:hint="default" w:ascii="Times New Roman" w:hAnsi="Times New Roman" w:eastAsiaTheme="minorEastAsia"/>
          <w:b/>
          <w:kern w:val="2"/>
          <w:sz w:val="21"/>
          <w:szCs w:val="21"/>
        </w:rPr>
        <w:t>-</w:t>
      </w:r>
      <w:r>
        <w:rPr>
          <w:rFonts w:ascii="Times New Roman" w:hAnsi="Times New Roman" w:eastAsiaTheme="minorEastAsia"/>
          <w:b/>
          <w:kern w:val="2"/>
          <w:sz w:val="21"/>
          <w:szCs w:val="21"/>
        </w:rPr>
        <w:t>6开发语言信息</w:t>
      </w:r>
      <w:r>
        <w:rPr>
          <w:rFonts w:hint="default" w:ascii="Times New Roman" w:hAnsi="Times New Roman" w:eastAsiaTheme="minorEastAsia"/>
          <w:b/>
          <w:kern w:val="2"/>
          <w:sz w:val="21"/>
          <w:szCs w:val="21"/>
        </w:rPr>
        <w:t>表</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字段名称</w:t>
            </w:r>
          </w:p>
        </w:tc>
        <w:tc>
          <w:tcPr>
            <w:tcW w:w="1420" w:type="dxa"/>
          </w:tcPr>
          <w:p>
            <w:r>
              <w:rPr>
                <w:rFonts w:hint="eastAsia"/>
              </w:rPr>
              <w:t>是否为空</w:t>
            </w:r>
          </w:p>
        </w:tc>
        <w:tc>
          <w:tcPr>
            <w:tcW w:w="1420" w:type="dxa"/>
          </w:tcPr>
          <w:p>
            <w:r>
              <w:rPr>
                <w:rFonts w:hint="eastAsia"/>
              </w:rPr>
              <w:t>类型</w:t>
            </w:r>
          </w:p>
        </w:tc>
        <w:tc>
          <w:tcPr>
            <w:tcW w:w="1420" w:type="dxa"/>
          </w:tcPr>
          <w:p>
            <w:r>
              <w:rPr>
                <w:rFonts w:hint="eastAsia"/>
              </w:rPr>
              <w:t>默认值</w:t>
            </w:r>
          </w:p>
        </w:tc>
        <w:tc>
          <w:tcPr>
            <w:tcW w:w="1421" w:type="dxa"/>
          </w:tcPr>
          <w:p>
            <w:r>
              <w:rPr>
                <w:rFonts w:hint="eastAsia"/>
              </w:rPr>
              <w:t>意义</w:t>
            </w:r>
          </w:p>
        </w:tc>
        <w:tc>
          <w:tcPr>
            <w:tcW w:w="1421" w:type="dxa"/>
          </w:tcPr>
          <w:p>
            <w:r>
              <w:rPr>
                <w:rFonts w:hint="eastAsia"/>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id</w:t>
            </w:r>
          </w:p>
        </w:tc>
        <w:tc>
          <w:tcPr>
            <w:tcW w:w="1420" w:type="dxa"/>
          </w:tcPr>
          <w:p>
            <w:r>
              <w:rPr>
                <w:rFonts w:hint="eastAsia"/>
              </w:rPr>
              <w:t>NO</w:t>
            </w:r>
          </w:p>
        </w:tc>
        <w:tc>
          <w:tcPr>
            <w:tcW w:w="1420" w:type="dxa"/>
          </w:tcPr>
          <w:p>
            <w:r>
              <w:rPr>
                <w:rFonts w:hint="eastAsia"/>
              </w:rPr>
              <w:t>int(11)</w:t>
            </w:r>
          </w:p>
        </w:tc>
        <w:tc>
          <w:tcPr>
            <w:tcW w:w="1420" w:type="dxa"/>
          </w:tcPr>
          <w:p/>
        </w:tc>
        <w:tc>
          <w:tcPr>
            <w:tcW w:w="1421" w:type="dxa"/>
          </w:tcPr>
          <w:p>
            <w:r>
              <w:rPr>
                <w:rFonts w:hint="eastAsia"/>
              </w:rPr>
              <w:t>主键</w:t>
            </w:r>
          </w:p>
        </w:tc>
        <w:tc>
          <w:tcPr>
            <w:tcW w:w="142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name</w:t>
            </w:r>
          </w:p>
        </w:tc>
        <w:tc>
          <w:tcPr>
            <w:tcW w:w="1420" w:type="dxa"/>
          </w:tcPr>
          <w:p>
            <w:r>
              <w:rPr>
                <w:rFonts w:hint="eastAsia"/>
              </w:rPr>
              <w:t>NO</w:t>
            </w:r>
          </w:p>
        </w:tc>
        <w:tc>
          <w:tcPr>
            <w:tcW w:w="1420" w:type="dxa"/>
          </w:tcPr>
          <w:p>
            <w:r>
              <w:rPr>
                <w:rFonts w:hint="eastAsia"/>
              </w:rPr>
              <w:t>varchar(50)</w:t>
            </w:r>
          </w:p>
        </w:tc>
        <w:tc>
          <w:tcPr>
            <w:tcW w:w="1420" w:type="dxa"/>
          </w:tcPr>
          <w:p/>
        </w:tc>
        <w:tc>
          <w:tcPr>
            <w:tcW w:w="1421" w:type="dxa"/>
          </w:tcPr>
          <w:p>
            <w:r>
              <w:rPr>
                <w:rFonts w:hint="eastAsia"/>
              </w:rPr>
              <w:t>语言名称</w:t>
            </w:r>
          </w:p>
        </w:tc>
        <w:tc>
          <w:tcPr>
            <w:tcW w:w="1421" w:type="dxa"/>
          </w:tcPr>
          <w:p>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creatTime</w:t>
            </w:r>
          </w:p>
        </w:tc>
        <w:tc>
          <w:tcPr>
            <w:tcW w:w="1420" w:type="dxa"/>
          </w:tcPr>
          <w:p>
            <w:r>
              <w:rPr>
                <w:rFonts w:hint="eastAsia"/>
              </w:rPr>
              <w:t>YES</w:t>
            </w:r>
          </w:p>
        </w:tc>
        <w:tc>
          <w:tcPr>
            <w:tcW w:w="1420" w:type="dxa"/>
          </w:tcPr>
          <w:p>
            <w:r>
              <w:rPr>
                <w:rFonts w:hint="eastAsia"/>
              </w:rPr>
              <w:t>date</w:t>
            </w:r>
          </w:p>
        </w:tc>
        <w:tc>
          <w:tcPr>
            <w:tcW w:w="1420" w:type="dxa"/>
          </w:tcPr>
          <w:p/>
        </w:tc>
        <w:tc>
          <w:tcPr>
            <w:tcW w:w="1421" w:type="dxa"/>
          </w:tcPr>
          <w:p>
            <w:r>
              <w:rPr>
                <w:rFonts w:hint="eastAsia"/>
              </w:rPr>
              <w:t>建创时间</w:t>
            </w:r>
          </w:p>
        </w:tc>
        <w:tc>
          <w:tcPr>
            <w:tcW w:w="142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updateTime</w:t>
            </w:r>
          </w:p>
        </w:tc>
        <w:tc>
          <w:tcPr>
            <w:tcW w:w="1420" w:type="dxa"/>
          </w:tcPr>
          <w:p>
            <w:r>
              <w:rPr>
                <w:rFonts w:hint="eastAsia"/>
              </w:rPr>
              <w:t>YES</w:t>
            </w:r>
          </w:p>
        </w:tc>
        <w:tc>
          <w:tcPr>
            <w:tcW w:w="1420" w:type="dxa"/>
          </w:tcPr>
          <w:p>
            <w:r>
              <w:rPr>
                <w:rFonts w:hint="eastAsia"/>
              </w:rPr>
              <w:t>date</w:t>
            </w:r>
          </w:p>
        </w:tc>
        <w:tc>
          <w:tcPr>
            <w:tcW w:w="1420" w:type="dxa"/>
          </w:tcPr>
          <w:p/>
        </w:tc>
        <w:tc>
          <w:tcPr>
            <w:tcW w:w="1421" w:type="dxa"/>
          </w:tcPr>
          <w:p>
            <w:r>
              <w:rPr>
                <w:rFonts w:hint="eastAsia"/>
              </w:rPr>
              <w:t>修改时间</w:t>
            </w:r>
          </w:p>
        </w:tc>
        <w:tc>
          <w:tcPr>
            <w:tcW w:w="142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state</w:t>
            </w:r>
          </w:p>
        </w:tc>
        <w:tc>
          <w:tcPr>
            <w:tcW w:w="1420" w:type="dxa"/>
          </w:tcPr>
          <w:p>
            <w:r>
              <w:rPr>
                <w:rFonts w:hint="eastAsia"/>
              </w:rPr>
              <w:t>NO</w:t>
            </w:r>
          </w:p>
        </w:tc>
        <w:tc>
          <w:tcPr>
            <w:tcW w:w="1420" w:type="dxa"/>
          </w:tcPr>
          <w:p>
            <w:r>
              <w:rPr>
                <w:rFonts w:hint="eastAsia"/>
              </w:rPr>
              <w:t>varchar(5)</w:t>
            </w:r>
          </w:p>
        </w:tc>
        <w:tc>
          <w:tcPr>
            <w:tcW w:w="1420" w:type="dxa"/>
          </w:tcPr>
          <w:p>
            <w:r>
              <w:rPr>
                <w:rFonts w:hint="eastAsia"/>
              </w:rPr>
              <w:t>1</w:t>
            </w:r>
          </w:p>
        </w:tc>
        <w:tc>
          <w:tcPr>
            <w:tcW w:w="1421" w:type="dxa"/>
          </w:tcPr>
          <w:p>
            <w:r>
              <w:rPr>
                <w:rFonts w:hint="eastAsia"/>
              </w:rPr>
              <w:t>学历状态</w:t>
            </w:r>
          </w:p>
        </w:tc>
        <w:tc>
          <w:tcPr>
            <w:tcW w:w="1421" w:type="dxa"/>
          </w:tcPr>
          <w:p>
            <w:r>
              <w:rPr>
                <w:rFonts w:hint="eastAsia"/>
              </w:rPr>
              <w:t>utf8</w:t>
            </w:r>
          </w:p>
        </w:tc>
      </w:tr>
    </w:tbl>
    <w:p>
      <w:pPr>
        <w:widowControl/>
        <w:spacing w:beforeLines="50" w:afterLines="50" w:line="400" w:lineRule="exact"/>
        <w:ind w:firstLine="420"/>
        <w:jc w:val="left"/>
        <w:outlineLvl w:val="2"/>
        <w:rPr>
          <w:rFonts w:ascii="Times New Roman" w:hAnsi="Times New Roman" w:cs="Times New Roman"/>
          <w:b/>
          <w:bCs/>
          <w:sz w:val="24"/>
        </w:rPr>
      </w:pPr>
      <w:bookmarkStart w:id="150" w:name="_Toc12255"/>
      <w:r>
        <w:rPr>
          <w:rFonts w:ascii="Times New Roman" w:hAnsi="Times New Roman" w:cs="Times New Roman"/>
          <w:b/>
          <w:bCs/>
          <w:sz w:val="24"/>
        </w:rPr>
        <w:t>4.</w:t>
      </w:r>
      <w:r>
        <w:rPr>
          <w:rFonts w:hint="eastAsia" w:ascii="Times New Roman" w:hAnsi="Times New Roman" w:cs="Times New Roman"/>
          <w:b/>
          <w:bCs/>
          <w:sz w:val="24"/>
        </w:rPr>
        <w:t>3</w:t>
      </w:r>
      <w:r>
        <w:rPr>
          <w:rFonts w:ascii="Times New Roman" w:hAnsi="Times New Roman" w:cs="Times New Roman"/>
          <w:b/>
          <w:bCs/>
          <w:sz w:val="24"/>
        </w:rPr>
        <w:t>.</w:t>
      </w:r>
      <w:r>
        <w:rPr>
          <w:rFonts w:hint="eastAsia" w:ascii="Times New Roman" w:hAnsi="Times New Roman" w:cs="Times New Roman"/>
          <w:b/>
          <w:bCs/>
          <w:sz w:val="24"/>
        </w:rPr>
        <w:t>7开发平台</w:t>
      </w:r>
      <w:r>
        <w:rPr>
          <w:rFonts w:ascii="Times New Roman" w:hAnsi="Times New Roman" w:cs="Times New Roman"/>
          <w:b/>
          <w:bCs/>
          <w:sz w:val="24"/>
        </w:rPr>
        <w:t>信息表设计</w:t>
      </w:r>
      <w:bookmarkEnd w:id="150"/>
    </w:p>
    <w:p>
      <w:pPr>
        <w:spacing w:line="400" w:lineRule="exact"/>
        <w:ind w:firstLine="420" w:firstLineChars="200"/>
        <w:rPr>
          <w:rFonts w:ascii="Times New Roman" w:hAnsi="Times New Roman" w:cs="Times New Roman"/>
          <w:b/>
          <w:bCs/>
          <w:sz w:val="24"/>
        </w:rPr>
      </w:pPr>
      <w:r>
        <w:rPr>
          <w:rFonts w:hint="eastAsia" w:asciiTheme="minorEastAsia" w:hAnsiTheme="minorEastAsia" w:cstheme="minorEastAsia"/>
        </w:rPr>
        <w:t>创建项目的时候选择开发语言是必备的，我们就可以将开发平台在后台维护起来供学生在创建项目的时候选择出自己想要的开发平台，这样开发平台填写的标准也就统一了，便于后期的维护和扩展，</w:t>
      </w:r>
      <w:r>
        <w:rPr>
          <w:rFonts w:asciiTheme="minorEastAsia" w:hAnsiTheme="minorEastAsia" w:cstheme="minorEastAsia"/>
        </w:rPr>
        <w:t>具体属性如表4-</w:t>
      </w:r>
      <w:r>
        <w:rPr>
          <w:rFonts w:hint="eastAsia" w:asciiTheme="minorEastAsia" w:hAnsiTheme="minorEastAsia" w:cstheme="minorEastAsia"/>
        </w:rPr>
        <w:t>7</w:t>
      </w:r>
      <w:r>
        <w:rPr>
          <w:rFonts w:asciiTheme="minorEastAsia" w:hAnsiTheme="minorEastAsia" w:cstheme="minorEastAsia"/>
        </w:rPr>
        <w:t>所示。</w:t>
      </w:r>
    </w:p>
    <w:p>
      <w:pPr>
        <w:pStyle w:val="12"/>
        <w:tabs>
          <w:tab w:val="left" w:pos="435"/>
          <w:tab w:val="clear" w:pos="916"/>
        </w:tabs>
        <w:spacing w:after="150" w:line="360" w:lineRule="atLeast"/>
        <w:ind w:firstLine="422" w:firstLineChars="200"/>
        <w:jc w:val="center"/>
        <w:rPr>
          <w:rFonts w:hint="default" w:ascii="Times New Roman" w:hAnsi="Times New Roman" w:eastAsiaTheme="minorEastAsia"/>
          <w:b/>
          <w:kern w:val="2"/>
          <w:sz w:val="21"/>
          <w:szCs w:val="21"/>
        </w:rPr>
      </w:pPr>
      <w:r>
        <w:rPr>
          <w:rFonts w:hint="default" w:ascii="Times New Roman" w:hAnsi="Times New Roman" w:eastAsiaTheme="minorEastAsia"/>
          <w:b/>
          <w:kern w:val="2"/>
          <w:sz w:val="21"/>
          <w:szCs w:val="21"/>
        </w:rPr>
        <w:t xml:space="preserve">表 </w:t>
      </w:r>
      <w:r>
        <w:rPr>
          <w:rFonts w:ascii="Times New Roman" w:hAnsi="Times New Roman" w:eastAsiaTheme="minorEastAsia"/>
          <w:b/>
          <w:kern w:val="2"/>
          <w:sz w:val="21"/>
          <w:szCs w:val="21"/>
        </w:rPr>
        <w:t>4</w:t>
      </w:r>
      <w:r>
        <w:rPr>
          <w:rFonts w:hint="default" w:ascii="Times New Roman" w:hAnsi="Times New Roman" w:eastAsiaTheme="minorEastAsia"/>
          <w:b/>
          <w:kern w:val="2"/>
          <w:sz w:val="21"/>
          <w:szCs w:val="21"/>
        </w:rPr>
        <w:t>-</w:t>
      </w:r>
      <w:r>
        <w:rPr>
          <w:rFonts w:ascii="Times New Roman" w:hAnsi="Times New Roman" w:eastAsiaTheme="minorEastAsia"/>
          <w:b/>
          <w:kern w:val="2"/>
          <w:sz w:val="21"/>
          <w:szCs w:val="21"/>
        </w:rPr>
        <w:t>7开发平台信息</w:t>
      </w:r>
      <w:r>
        <w:rPr>
          <w:rFonts w:hint="default" w:ascii="Times New Roman" w:hAnsi="Times New Roman" w:eastAsiaTheme="minorEastAsia"/>
          <w:b/>
          <w:kern w:val="2"/>
          <w:sz w:val="21"/>
          <w:szCs w:val="21"/>
        </w:rPr>
        <w:t>表</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字段名称</w:t>
            </w:r>
          </w:p>
        </w:tc>
        <w:tc>
          <w:tcPr>
            <w:tcW w:w="1420" w:type="dxa"/>
          </w:tcPr>
          <w:p>
            <w:r>
              <w:rPr>
                <w:rFonts w:hint="eastAsia"/>
              </w:rPr>
              <w:t>是否为空</w:t>
            </w:r>
          </w:p>
        </w:tc>
        <w:tc>
          <w:tcPr>
            <w:tcW w:w="1420" w:type="dxa"/>
          </w:tcPr>
          <w:p>
            <w:r>
              <w:rPr>
                <w:rFonts w:hint="eastAsia"/>
              </w:rPr>
              <w:t>类型</w:t>
            </w:r>
          </w:p>
        </w:tc>
        <w:tc>
          <w:tcPr>
            <w:tcW w:w="1420" w:type="dxa"/>
          </w:tcPr>
          <w:p>
            <w:r>
              <w:rPr>
                <w:rFonts w:hint="eastAsia"/>
              </w:rPr>
              <w:t>默认值</w:t>
            </w:r>
          </w:p>
        </w:tc>
        <w:tc>
          <w:tcPr>
            <w:tcW w:w="1421" w:type="dxa"/>
          </w:tcPr>
          <w:p>
            <w:r>
              <w:rPr>
                <w:rFonts w:hint="eastAsia"/>
              </w:rPr>
              <w:t>意义</w:t>
            </w:r>
          </w:p>
        </w:tc>
        <w:tc>
          <w:tcPr>
            <w:tcW w:w="1421" w:type="dxa"/>
          </w:tcPr>
          <w:p>
            <w:r>
              <w:rPr>
                <w:rFonts w:hint="eastAsia"/>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id</w:t>
            </w:r>
          </w:p>
        </w:tc>
        <w:tc>
          <w:tcPr>
            <w:tcW w:w="1420" w:type="dxa"/>
          </w:tcPr>
          <w:p>
            <w:r>
              <w:rPr>
                <w:rFonts w:hint="eastAsia"/>
              </w:rPr>
              <w:t>NO</w:t>
            </w:r>
          </w:p>
        </w:tc>
        <w:tc>
          <w:tcPr>
            <w:tcW w:w="1420" w:type="dxa"/>
          </w:tcPr>
          <w:p>
            <w:r>
              <w:rPr>
                <w:rFonts w:hint="eastAsia"/>
              </w:rPr>
              <w:t>int(11)</w:t>
            </w:r>
          </w:p>
        </w:tc>
        <w:tc>
          <w:tcPr>
            <w:tcW w:w="1420" w:type="dxa"/>
          </w:tcPr>
          <w:p/>
        </w:tc>
        <w:tc>
          <w:tcPr>
            <w:tcW w:w="1421" w:type="dxa"/>
          </w:tcPr>
          <w:p>
            <w:r>
              <w:rPr>
                <w:rFonts w:hint="eastAsia"/>
              </w:rPr>
              <w:t>主键</w:t>
            </w:r>
          </w:p>
        </w:tc>
        <w:tc>
          <w:tcPr>
            <w:tcW w:w="142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name</w:t>
            </w:r>
          </w:p>
        </w:tc>
        <w:tc>
          <w:tcPr>
            <w:tcW w:w="1420" w:type="dxa"/>
          </w:tcPr>
          <w:p>
            <w:r>
              <w:rPr>
                <w:rFonts w:hint="eastAsia"/>
              </w:rPr>
              <w:t>NO</w:t>
            </w:r>
          </w:p>
        </w:tc>
        <w:tc>
          <w:tcPr>
            <w:tcW w:w="1420" w:type="dxa"/>
          </w:tcPr>
          <w:p>
            <w:r>
              <w:rPr>
                <w:rFonts w:hint="eastAsia"/>
              </w:rPr>
              <w:t>varchar(50)</w:t>
            </w:r>
          </w:p>
        </w:tc>
        <w:tc>
          <w:tcPr>
            <w:tcW w:w="1420" w:type="dxa"/>
          </w:tcPr>
          <w:p/>
        </w:tc>
        <w:tc>
          <w:tcPr>
            <w:tcW w:w="1421" w:type="dxa"/>
          </w:tcPr>
          <w:p>
            <w:r>
              <w:rPr>
                <w:rFonts w:hint="eastAsia"/>
              </w:rPr>
              <w:t>平台名称</w:t>
            </w:r>
          </w:p>
        </w:tc>
        <w:tc>
          <w:tcPr>
            <w:tcW w:w="1421" w:type="dxa"/>
          </w:tcPr>
          <w:p>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creatTime</w:t>
            </w:r>
          </w:p>
        </w:tc>
        <w:tc>
          <w:tcPr>
            <w:tcW w:w="1420" w:type="dxa"/>
          </w:tcPr>
          <w:p>
            <w:r>
              <w:rPr>
                <w:rFonts w:hint="eastAsia"/>
              </w:rPr>
              <w:t>YES</w:t>
            </w:r>
          </w:p>
        </w:tc>
        <w:tc>
          <w:tcPr>
            <w:tcW w:w="1420" w:type="dxa"/>
          </w:tcPr>
          <w:p>
            <w:r>
              <w:rPr>
                <w:rFonts w:hint="eastAsia"/>
              </w:rPr>
              <w:t>date</w:t>
            </w:r>
          </w:p>
        </w:tc>
        <w:tc>
          <w:tcPr>
            <w:tcW w:w="1420" w:type="dxa"/>
          </w:tcPr>
          <w:p/>
        </w:tc>
        <w:tc>
          <w:tcPr>
            <w:tcW w:w="1421" w:type="dxa"/>
          </w:tcPr>
          <w:p>
            <w:r>
              <w:rPr>
                <w:rFonts w:hint="eastAsia"/>
              </w:rPr>
              <w:t>建创时间</w:t>
            </w:r>
          </w:p>
        </w:tc>
        <w:tc>
          <w:tcPr>
            <w:tcW w:w="142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updateTime</w:t>
            </w:r>
          </w:p>
        </w:tc>
        <w:tc>
          <w:tcPr>
            <w:tcW w:w="1420" w:type="dxa"/>
          </w:tcPr>
          <w:p>
            <w:r>
              <w:rPr>
                <w:rFonts w:hint="eastAsia"/>
              </w:rPr>
              <w:t>YES</w:t>
            </w:r>
          </w:p>
        </w:tc>
        <w:tc>
          <w:tcPr>
            <w:tcW w:w="1420" w:type="dxa"/>
          </w:tcPr>
          <w:p>
            <w:r>
              <w:rPr>
                <w:rFonts w:hint="eastAsia"/>
              </w:rPr>
              <w:t>date</w:t>
            </w:r>
          </w:p>
        </w:tc>
        <w:tc>
          <w:tcPr>
            <w:tcW w:w="1420" w:type="dxa"/>
          </w:tcPr>
          <w:p/>
        </w:tc>
        <w:tc>
          <w:tcPr>
            <w:tcW w:w="1421" w:type="dxa"/>
          </w:tcPr>
          <w:p>
            <w:r>
              <w:rPr>
                <w:rFonts w:hint="eastAsia"/>
              </w:rPr>
              <w:t>修改时间</w:t>
            </w:r>
          </w:p>
        </w:tc>
        <w:tc>
          <w:tcPr>
            <w:tcW w:w="142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state</w:t>
            </w:r>
          </w:p>
        </w:tc>
        <w:tc>
          <w:tcPr>
            <w:tcW w:w="1420" w:type="dxa"/>
          </w:tcPr>
          <w:p>
            <w:r>
              <w:rPr>
                <w:rFonts w:hint="eastAsia"/>
              </w:rPr>
              <w:t>NO</w:t>
            </w:r>
          </w:p>
        </w:tc>
        <w:tc>
          <w:tcPr>
            <w:tcW w:w="1420" w:type="dxa"/>
          </w:tcPr>
          <w:p>
            <w:r>
              <w:rPr>
                <w:rFonts w:hint="eastAsia"/>
              </w:rPr>
              <w:t>varchar(5)</w:t>
            </w:r>
          </w:p>
        </w:tc>
        <w:tc>
          <w:tcPr>
            <w:tcW w:w="1420" w:type="dxa"/>
          </w:tcPr>
          <w:p>
            <w:r>
              <w:rPr>
                <w:rFonts w:hint="eastAsia"/>
              </w:rPr>
              <w:t>1</w:t>
            </w:r>
          </w:p>
        </w:tc>
        <w:tc>
          <w:tcPr>
            <w:tcW w:w="1421" w:type="dxa"/>
          </w:tcPr>
          <w:p>
            <w:r>
              <w:rPr>
                <w:rFonts w:hint="eastAsia"/>
              </w:rPr>
              <w:t>学历状态</w:t>
            </w:r>
          </w:p>
        </w:tc>
        <w:tc>
          <w:tcPr>
            <w:tcW w:w="1421" w:type="dxa"/>
          </w:tcPr>
          <w:p>
            <w:r>
              <w:rPr>
                <w:rFonts w:hint="eastAsia"/>
              </w:rPr>
              <w:t>utf8</w:t>
            </w:r>
          </w:p>
        </w:tc>
      </w:tr>
    </w:tbl>
    <w:p>
      <w:pPr>
        <w:widowControl/>
        <w:spacing w:beforeLines="50" w:afterLines="50" w:line="400" w:lineRule="exact"/>
        <w:ind w:firstLine="420"/>
        <w:jc w:val="left"/>
        <w:outlineLvl w:val="2"/>
        <w:rPr>
          <w:rFonts w:ascii="Times New Roman" w:hAnsi="Times New Roman" w:cs="Times New Roman"/>
          <w:b/>
          <w:bCs/>
          <w:sz w:val="24"/>
        </w:rPr>
      </w:pPr>
      <w:bookmarkStart w:id="151" w:name="_Toc7922"/>
      <w:r>
        <w:rPr>
          <w:rFonts w:ascii="Times New Roman" w:hAnsi="Times New Roman" w:cs="Times New Roman"/>
          <w:b/>
          <w:bCs/>
          <w:sz w:val="24"/>
        </w:rPr>
        <w:t>4.</w:t>
      </w:r>
      <w:r>
        <w:rPr>
          <w:rFonts w:hint="eastAsia" w:ascii="Times New Roman" w:hAnsi="Times New Roman" w:cs="Times New Roman"/>
          <w:b/>
          <w:bCs/>
          <w:sz w:val="24"/>
        </w:rPr>
        <w:t>3</w:t>
      </w:r>
      <w:r>
        <w:rPr>
          <w:rFonts w:ascii="Times New Roman" w:hAnsi="Times New Roman" w:cs="Times New Roman"/>
          <w:b/>
          <w:bCs/>
          <w:sz w:val="24"/>
        </w:rPr>
        <w:t>.</w:t>
      </w:r>
      <w:r>
        <w:rPr>
          <w:rFonts w:hint="eastAsia" w:ascii="Times New Roman" w:hAnsi="Times New Roman" w:cs="Times New Roman"/>
          <w:b/>
          <w:bCs/>
          <w:sz w:val="24"/>
        </w:rPr>
        <w:t>8新闻</w:t>
      </w:r>
      <w:r>
        <w:rPr>
          <w:rFonts w:ascii="Times New Roman" w:hAnsi="Times New Roman" w:cs="Times New Roman"/>
          <w:b/>
          <w:bCs/>
          <w:sz w:val="24"/>
        </w:rPr>
        <w:t>信息表设计</w:t>
      </w:r>
      <w:bookmarkEnd w:id="151"/>
    </w:p>
    <w:p>
      <w:pPr>
        <w:spacing w:line="400" w:lineRule="exact"/>
        <w:ind w:firstLine="420" w:firstLineChars="200"/>
        <w:rPr>
          <w:rFonts w:ascii="Times New Roman" w:hAnsi="Times New Roman" w:cs="Times New Roman"/>
          <w:b/>
          <w:bCs/>
          <w:sz w:val="24"/>
        </w:rPr>
      </w:pPr>
      <w:r>
        <w:rPr>
          <w:rFonts w:hint="eastAsia" w:asciiTheme="minorEastAsia" w:hAnsiTheme="minorEastAsia" w:cstheme="minorEastAsia"/>
        </w:rPr>
        <w:t>新闻信息表的设计目的在于给前台提供有力的新闻信息支持，其中字段</w:t>
      </w:r>
      <w:r>
        <w:rPr>
          <w:rFonts w:hint="eastAsia"/>
        </w:rPr>
        <w:t>newsdetails的设计目的在于该平台和其他信息新闻的对接</w:t>
      </w:r>
      <w:r>
        <w:rPr>
          <w:rFonts w:hint="eastAsia" w:asciiTheme="minorEastAsia" w:hAnsiTheme="minorEastAsia" w:cstheme="minorEastAsia"/>
        </w:rPr>
        <w:t>。</w:t>
      </w:r>
      <w:r>
        <w:rPr>
          <w:rFonts w:asciiTheme="minorEastAsia" w:hAnsiTheme="minorEastAsia" w:cstheme="minorEastAsia"/>
        </w:rPr>
        <w:t>具体属性如表4-</w:t>
      </w:r>
      <w:r>
        <w:rPr>
          <w:rFonts w:hint="eastAsia" w:asciiTheme="minorEastAsia" w:hAnsiTheme="minorEastAsia" w:cstheme="minorEastAsia"/>
        </w:rPr>
        <w:t>8</w:t>
      </w:r>
      <w:r>
        <w:rPr>
          <w:rFonts w:asciiTheme="minorEastAsia" w:hAnsiTheme="minorEastAsia" w:cstheme="minorEastAsia"/>
        </w:rPr>
        <w:t>所示。</w:t>
      </w:r>
    </w:p>
    <w:p>
      <w:pPr>
        <w:pStyle w:val="12"/>
        <w:tabs>
          <w:tab w:val="left" w:pos="435"/>
          <w:tab w:val="clear" w:pos="916"/>
        </w:tabs>
        <w:spacing w:after="150" w:line="360" w:lineRule="atLeast"/>
        <w:ind w:firstLine="422" w:firstLineChars="200"/>
        <w:jc w:val="center"/>
        <w:rPr>
          <w:rFonts w:hint="default" w:ascii="Times New Roman" w:hAnsi="Times New Roman" w:eastAsiaTheme="minorEastAsia"/>
          <w:b/>
          <w:kern w:val="2"/>
          <w:sz w:val="21"/>
          <w:szCs w:val="21"/>
        </w:rPr>
      </w:pPr>
      <w:r>
        <w:rPr>
          <w:rFonts w:hint="default" w:ascii="Times New Roman" w:hAnsi="Times New Roman" w:eastAsiaTheme="minorEastAsia"/>
          <w:b/>
          <w:kern w:val="2"/>
          <w:sz w:val="21"/>
          <w:szCs w:val="21"/>
        </w:rPr>
        <w:t xml:space="preserve">表 </w:t>
      </w:r>
      <w:r>
        <w:rPr>
          <w:rFonts w:ascii="Times New Roman" w:hAnsi="Times New Roman" w:eastAsiaTheme="minorEastAsia"/>
          <w:b/>
          <w:kern w:val="2"/>
          <w:sz w:val="21"/>
          <w:szCs w:val="21"/>
        </w:rPr>
        <w:t>4</w:t>
      </w:r>
      <w:r>
        <w:rPr>
          <w:rFonts w:hint="default" w:ascii="Times New Roman" w:hAnsi="Times New Roman" w:eastAsiaTheme="minorEastAsia"/>
          <w:b/>
          <w:kern w:val="2"/>
          <w:sz w:val="21"/>
          <w:szCs w:val="21"/>
        </w:rPr>
        <w:t>-</w:t>
      </w:r>
      <w:r>
        <w:rPr>
          <w:rFonts w:ascii="Times New Roman" w:hAnsi="Times New Roman" w:eastAsiaTheme="minorEastAsia"/>
          <w:b/>
          <w:kern w:val="2"/>
          <w:sz w:val="21"/>
          <w:szCs w:val="21"/>
        </w:rPr>
        <w:t>8新闻信息</w:t>
      </w:r>
      <w:r>
        <w:rPr>
          <w:rFonts w:hint="default" w:ascii="Times New Roman" w:hAnsi="Times New Roman" w:eastAsiaTheme="minorEastAsia"/>
          <w:b/>
          <w:kern w:val="2"/>
          <w:sz w:val="21"/>
          <w:szCs w:val="21"/>
        </w:rPr>
        <w:t>表</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字段名称</w:t>
            </w:r>
          </w:p>
        </w:tc>
        <w:tc>
          <w:tcPr>
            <w:tcW w:w="1420" w:type="dxa"/>
          </w:tcPr>
          <w:p>
            <w:r>
              <w:rPr>
                <w:rFonts w:hint="eastAsia"/>
              </w:rPr>
              <w:t>是否为空</w:t>
            </w:r>
          </w:p>
        </w:tc>
        <w:tc>
          <w:tcPr>
            <w:tcW w:w="1420" w:type="dxa"/>
          </w:tcPr>
          <w:p>
            <w:r>
              <w:rPr>
                <w:rFonts w:hint="eastAsia"/>
              </w:rPr>
              <w:t>类型</w:t>
            </w:r>
          </w:p>
        </w:tc>
        <w:tc>
          <w:tcPr>
            <w:tcW w:w="1420" w:type="dxa"/>
          </w:tcPr>
          <w:p>
            <w:r>
              <w:rPr>
                <w:rFonts w:hint="eastAsia"/>
              </w:rPr>
              <w:t>默认值</w:t>
            </w:r>
          </w:p>
        </w:tc>
        <w:tc>
          <w:tcPr>
            <w:tcW w:w="1421" w:type="dxa"/>
          </w:tcPr>
          <w:p>
            <w:r>
              <w:rPr>
                <w:rFonts w:hint="eastAsia"/>
              </w:rPr>
              <w:t>意义</w:t>
            </w:r>
          </w:p>
        </w:tc>
        <w:tc>
          <w:tcPr>
            <w:tcW w:w="1421" w:type="dxa"/>
          </w:tcPr>
          <w:p>
            <w:r>
              <w:rPr>
                <w:rFonts w:hint="eastAsia"/>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id</w:t>
            </w:r>
          </w:p>
        </w:tc>
        <w:tc>
          <w:tcPr>
            <w:tcW w:w="1420" w:type="dxa"/>
          </w:tcPr>
          <w:p>
            <w:r>
              <w:rPr>
                <w:rFonts w:hint="eastAsia"/>
              </w:rPr>
              <w:t>NO</w:t>
            </w:r>
          </w:p>
        </w:tc>
        <w:tc>
          <w:tcPr>
            <w:tcW w:w="1420" w:type="dxa"/>
          </w:tcPr>
          <w:p>
            <w:r>
              <w:rPr>
                <w:rFonts w:hint="eastAsia"/>
              </w:rPr>
              <w:t>int(11)</w:t>
            </w:r>
          </w:p>
        </w:tc>
        <w:tc>
          <w:tcPr>
            <w:tcW w:w="1420" w:type="dxa"/>
          </w:tcPr>
          <w:p/>
        </w:tc>
        <w:tc>
          <w:tcPr>
            <w:tcW w:w="1421" w:type="dxa"/>
          </w:tcPr>
          <w:p>
            <w:r>
              <w:rPr>
                <w:rFonts w:hint="eastAsia"/>
              </w:rPr>
              <w:t>主键</w:t>
            </w:r>
          </w:p>
        </w:tc>
        <w:tc>
          <w:tcPr>
            <w:tcW w:w="142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newstitle</w:t>
            </w:r>
          </w:p>
        </w:tc>
        <w:tc>
          <w:tcPr>
            <w:tcW w:w="1420" w:type="dxa"/>
          </w:tcPr>
          <w:p>
            <w:r>
              <w:rPr>
                <w:rFonts w:hint="eastAsia"/>
              </w:rPr>
              <w:t>YES</w:t>
            </w:r>
          </w:p>
        </w:tc>
        <w:tc>
          <w:tcPr>
            <w:tcW w:w="1420" w:type="dxa"/>
          </w:tcPr>
          <w:p>
            <w:r>
              <w:rPr>
                <w:rFonts w:hint="eastAsia"/>
              </w:rPr>
              <w:t>varchar(200)</w:t>
            </w:r>
          </w:p>
        </w:tc>
        <w:tc>
          <w:tcPr>
            <w:tcW w:w="1420" w:type="dxa"/>
          </w:tcPr>
          <w:p/>
        </w:tc>
        <w:tc>
          <w:tcPr>
            <w:tcW w:w="1421" w:type="dxa"/>
          </w:tcPr>
          <w:p>
            <w:r>
              <w:rPr>
                <w:rFonts w:hint="eastAsia"/>
              </w:rPr>
              <w:t>新闻标题</w:t>
            </w:r>
          </w:p>
        </w:tc>
        <w:tc>
          <w:tcPr>
            <w:tcW w:w="1421" w:type="dxa"/>
          </w:tcPr>
          <w:p>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newsexplain</w:t>
            </w:r>
          </w:p>
        </w:tc>
        <w:tc>
          <w:tcPr>
            <w:tcW w:w="1420" w:type="dxa"/>
          </w:tcPr>
          <w:p>
            <w:r>
              <w:rPr>
                <w:rFonts w:hint="eastAsia"/>
              </w:rPr>
              <w:t>YES</w:t>
            </w:r>
          </w:p>
        </w:tc>
        <w:tc>
          <w:tcPr>
            <w:tcW w:w="1420" w:type="dxa"/>
          </w:tcPr>
          <w:p>
            <w:r>
              <w:rPr>
                <w:rFonts w:hint="eastAsia"/>
              </w:rPr>
              <w:t>varchar(500)</w:t>
            </w:r>
          </w:p>
        </w:tc>
        <w:tc>
          <w:tcPr>
            <w:tcW w:w="1420" w:type="dxa"/>
          </w:tcPr>
          <w:p/>
        </w:tc>
        <w:tc>
          <w:tcPr>
            <w:tcW w:w="1421" w:type="dxa"/>
          </w:tcPr>
          <w:p>
            <w:r>
              <w:rPr>
                <w:rFonts w:hint="eastAsia"/>
              </w:rPr>
              <w:t>新闻简介</w:t>
            </w:r>
          </w:p>
        </w:tc>
        <w:tc>
          <w:tcPr>
            <w:tcW w:w="1421" w:type="dxa"/>
          </w:tcPr>
          <w:p>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newslogo</w:t>
            </w:r>
          </w:p>
        </w:tc>
        <w:tc>
          <w:tcPr>
            <w:tcW w:w="1420" w:type="dxa"/>
          </w:tcPr>
          <w:p>
            <w:r>
              <w:rPr>
                <w:rFonts w:hint="eastAsia"/>
              </w:rPr>
              <w:t>YES</w:t>
            </w:r>
          </w:p>
        </w:tc>
        <w:tc>
          <w:tcPr>
            <w:tcW w:w="1420" w:type="dxa"/>
          </w:tcPr>
          <w:p>
            <w:r>
              <w:rPr>
                <w:rFonts w:hint="eastAsia"/>
              </w:rPr>
              <w:t>varchar(200)</w:t>
            </w:r>
          </w:p>
        </w:tc>
        <w:tc>
          <w:tcPr>
            <w:tcW w:w="1420" w:type="dxa"/>
          </w:tcPr>
          <w:p>
            <w:r>
              <w:rPr>
                <w:rFonts w:hint="eastAsia"/>
              </w:rPr>
              <w:t>/resource/default.jpg</w:t>
            </w:r>
          </w:p>
        </w:tc>
        <w:tc>
          <w:tcPr>
            <w:tcW w:w="1421" w:type="dxa"/>
          </w:tcPr>
          <w:p>
            <w:r>
              <w:rPr>
                <w:rFonts w:hint="eastAsia"/>
              </w:rPr>
              <w:t>新闻logo</w:t>
            </w:r>
          </w:p>
        </w:tc>
        <w:tc>
          <w:tcPr>
            <w:tcW w:w="1421" w:type="dxa"/>
          </w:tcPr>
          <w:p>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newsdetails</w:t>
            </w:r>
          </w:p>
        </w:tc>
        <w:tc>
          <w:tcPr>
            <w:tcW w:w="1420" w:type="dxa"/>
          </w:tcPr>
          <w:p>
            <w:r>
              <w:rPr>
                <w:rFonts w:hint="eastAsia"/>
              </w:rPr>
              <w:t>YES</w:t>
            </w:r>
          </w:p>
        </w:tc>
        <w:tc>
          <w:tcPr>
            <w:tcW w:w="1420" w:type="dxa"/>
          </w:tcPr>
          <w:p>
            <w:r>
              <w:rPr>
                <w:rFonts w:hint="eastAsia"/>
              </w:rPr>
              <w:t>varchar(200)</w:t>
            </w:r>
          </w:p>
        </w:tc>
        <w:tc>
          <w:tcPr>
            <w:tcW w:w="1420" w:type="dxa"/>
          </w:tcPr>
          <w:p>
            <w:r>
              <w:rPr>
                <w:rFonts w:hint="eastAsia"/>
              </w:rPr>
              <w:t>#</w:t>
            </w:r>
          </w:p>
        </w:tc>
        <w:tc>
          <w:tcPr>
            <w:tcW w:w="1421" w:type="dxa"/>
          </w:tcPr>
          <w:p>
            <w:r>
              <w:rPr>
                <w:rFonts w:hint="eastAsia"/>
              </w:rPr>
              <w:t>详情连接</w:t>
            </w:r>
          </w:p>
        </w:tc>
        <w:tc>
          <w:tcPr>
            <w:tcW w:w="1421" w:type="dxa"/>
          </w:tcPr>
          <w:p>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creatTime</w:t>
            </w:r>
          </w:p>
        </w:tc>
        <w:tc>
          <w:tcPr>
            <w:tcW w:w="1420" w:type="dxa"/>
          </w:tcPr>
          <w:p>
            <w:r>
              <w:rPr>
                <w:rFonts w:hint="eastAsia"/>
              </w:rPr>
              <w:t>YES</w:t>
            </w:r>
          </w:p>
        </w:tc>
        <w:tc>
          <w:tcPr>
            <w:tcW w:w="1420" w:type="dxa"/>
          </w:tcPr>
          <w:p>
            <w:r>
              <w:rPr>
                <w:rFonts w:hint="eastAsia"/>
              </w:rPr>
              <w:t>date</w:t>
            </w:r>
          </w:p>
        </w:tc>
        <w:tc>
          <w:tcPr>
            <w:tcW w:w="1420" w:type="dxa"/>
          </w:tcPr>
          <w:p/>
        </w:tc>
        <w:tc>
          <w:tcPr>
            <w:tcW w:w="1421" w:type="dxa"/>
          </w:tcPr>
          <w:p>
            <w:r>
              <w:rPr>
                <w:rFonts w:hint="eastAsia"/>
              </w:rPr>
              <w:t>建创时间</w:t>
            </w:r>
          </w:p>
        </w:tc>
        <w:tc>
          <w:tcPr>
            <w:tcW w:w="142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updateTime</w:t>
            </w:r>
          </w:p>
        </w:tc>
        <w:tc>
          <w:tcPr>
            <w:tcW w:w="1420" w:type="dxa"/>
          </w:tcPr>
          <w:p>
            <w:r>
              <w:rPr>
                <w:rFonts w:hint="eastAsia"/>
              </w:rPr>
              <w:t>YES</w:t>
            </w:r>
          </w:p>
        </w:tc>
        <w:tc>
          <w:tcPr>
            <w:tcW w:w="1420" w:type="dxa"/>
          </w:tcPr>
          <w:p>
            <w:r>
              <w:rPr>
                <w:rFonts w:hint="eastAsia"/>
              </w:rPr>
              <w:t>date</w:t>
            </w:r>
          </w:p>
        </w:tc>
        <w:tc>
          <w:tcPr>
            <w:tcW w:w="1420" w:type="dxa"/>
          </w:tcPr>
          <w:p/>
        </w:tc>
        <w:tc>
          <w:tcPr>
            <w:tcW w:w="1421" w:type="dxa"/>
          </w:tcPr>
          <w:p>
            <w:r>
              <w:rPr>
                <w:rFonts w:hint="eastAsia"/>
              </w:rPr>
              <w:t>修改时间</w:t>
            </w:r>
          </w:p>
        </w:tc>
        <w:tc>
          <w:tcPr>
            <w:tcW w:w="142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r>
              <w:rPr>
                <w:rFonts w:hint="eastAsia"/>
              </w:rPr>
              <w:t>state</w:t>
            </w:r>
          </w:p>
        </w:tc>
        <w:tc>
          <w:tcPr>
            <w:tcW w:w="1420" w:type="dxa"/>
          </w:tcPr>
          <w:p>
            <w:r>
              <w:rPr>
                <w:rFonts w:hint="eastAsia"/>
              </w:rPr>
              <w:t>NO</w:t>
            </w:r>
          </w:p>
        </w:tc>
        <w:tc>
          <w:tcPr>
            <w:tcW w:w="1420" w:type="dxa"/>
          </w:tcPr>
          <w:p>
            <w:r>
              <w:rPr>
                <w:rFonts w:hint="eastAsia"/>
              </w:rPr>
              <w:t>varchar(5)</w:t>
            </w:r>
          </w:p>
        </w:tc>
        <w:tc>
          <w:tcPr>
            <w:tcW w:w="1420" w:type="dxa"/>
          </w:tcPr>
          <w:p>
            <w:r>
              <w:rPr>
                <w:rFonts w:hint="eastAsia"/>
              </w:rPr>
              <w:t>1</w:t>
            </w:r>
          </w:p>
        </w:tc>
        <w:tc>
          <w:tcPr>
            <w:tcW w:w="1421" w:type="dxa"/>
          </w:tcPr>
          <w:p>
            <w:r>
              <w:rPr>
                <w:rFonts w:hint="eastAsia"/>
              </w:rPr>
              <w:t>新闻状态</w:t>
            </w:r>
          </w:p>
        </w:tc>
        <w:tc>
          <w:tcPr>
            <w:tcW w:w="1421" w:type="dxa"/>
          </w:tcPr>
          <w:p>
            <w:r>
              <w:rPr>
                <w:rFonts w:hint="eastAsia"/>
              </w:rPr>
              <w:t>utf8</w:t>
            </w:r>
          </w:p>
        </w:tc>
      </w:tr>
    </w:tbl>
    <w:p>
      <w:pPr>
        <w:widowControl/>
        <w:spacing w:beforeLines="50" w:afterLines="50" w:line="400" w:lineRule="exact"/>
        <w:ind w:firstLine="420"/>
        <w:jc w:val="left"/>
        <w:outlineLvl w:val="2"/>
        <w:rPr>
          <w:rFonts w:ascii="Times New Roman" w:hAnsi="Times New Roman" w:cs="Times New Roman"/>
          <w:b/>
          <w:bCs/>
          <w:sz w:val="24"/>
        </w:rPr>
      </w:pPr>
      <w:bookmarkStart w:id="152" w:name="_Toc24855"/>
      <w:r>
        <w:rPr>
          <w:rFonts w:ascii="Times New Roman" w:hAnsi="Times New Roman" w:cs="Times New Roman"/>
          <w:b/>
          <w:bCs/>
          <w:sz w:val="24"/>
        </w:rPr>
        <w:t>4.</w:t>
      </w:r>
      <w:r>
        <w:rPr>
          <w:rFonts w:hint="eastAsia" w:ascii="Times New Roman" w:hAnsi="Times New Roman" w:cs="Times New Roman"/>
          <w:b/>
          <w:bCs/>
          <w:sz w:val="24"/>
        </w:rPr>
        <w:t>3</w:t>
      </w:r>
      <w:r>
        <w:rPr>
          <w:rFonts w:ascii="Times New Roman" w:hAnsi="Times New Roman" w:cs="Times New Roman"/>
          <w:b/>
          <w:bCs/>
          <w:sz w:val="24"/>
        </w:rPr>
        <w:t>.</w:t>
      </w:r>
      <w:r>
        <w:rPr>
          <w:rFonts w:hint="eastAsia" w:ascii="Times New Roman" w:hAnsi="Times New Roman" w:cs="Times New Roman"/>
          <w:b/>
          <w:bCs/>
          <w:sz w:val="24"/>
        </w:rPr>
        <w:t>9数据库备份</w:t>
      </w:r>
      <w:r>
        <w:rPr>
          <w:rFonts w:ascii="Times New Roman" w:hAnsi="Times New Roman" w:cs="Times New Roman"/>
          <w:b/>
          <w:bCs/>
          <w:sz w:val="24"/>
        </w:rPr>
        <w:t>信息表设计</w:t>
      </w:r>
      <w:bookmarkEnd w:id="152"/>
    </w:p>
    <w:p>
      <w:pPr>
        <w:spacing w:line="400" w:lineRule="exact"/>
        <w:ind w:firstLine="420" w:firstLineChars="200"/>
        <w:rPr>
          <w:rFonts w:ascii="Times New Roman" w:hAnsi="Times New Roman" w:cs="Times New Roman"/>
          <w:b/>
          <w:bCs/>
          <w:sz w:val="24"/>
        </w:rPr>
      </w:pPr>
      <w:r>
        <w:rPr>
          <w:rFonts w:hint="eastAsia" w:asciiTheme="minorEastAsia" w:hAnsiTheme="minorEastAsia" w:cstheme="minorEastAsia"/>
        </w:rPr>
        <w:t>数据库备份的实现目的在于保证数据的安全性。</w:t>
      </w:r>
      <w:r>
        <w:rPr>
          <w:rFonts w:asciiTheme="minorEastAsia" w:hAnsiTheme="minorEastAsia" w:cstheme="minorEastAsia"/>
        </w:rPr>
        <w:t>具体属性如表4-</w:t>
      </w:r>
      <w:r>
        <w:rPr>
          <w:rFonts w:hint="eastAsia" w:asciiTheme="minorEastAsia" w:hAnsiTheme="minorEastAsia" w:cstheme="minorEastAsia"/>
        </w:rPr>
        <w:t>9</w:t>
      </w:r>
      <w:r>
        <w:rPr>
          <w:rFonts w:asciiTheme="minorEastAsia" w:hAnsiTheme="minorEastAsia" w:cstheme="minorEastAsia"/>
        </w:rPr>
        <w:t>所示</w:t>
      </w:r>
      <w:r>
        <w:rPr>
          <w:rFonts w:hint="eastAsia" w:asciiTheme="minorEastAsia" w:hAnsiTheme="minorEastAsia" w:cstheme="minorEastAsia"/>
        </w:rPr>
        <w:t>。</w:t>
      </w:r>
    </w:p>
    <w:p>
      <w:pPr>
        <w:pStyle w:val="12"/>
        <w:tabs>
          <w:tab w:val="left" w:pos="435"/>
          <w:tab w:val="clear" w:pos="916"/>
        </w:tabs>
        <w:spacing w:after="150" w:line="360" w:lineRule="atLeast"/>
        <w:ind w:firstLine="422" w:firstLineChars="200"/>
        <w:jc w:val="center"/>
        <w:rPr>
          <w:rFonts w:hint="default" w:ascii="Times New Roman" w:hAnsi="Times New Roman"/>
          <w:b/>
          <w:szCs w:val="21"/>
        </w:rPr>
      </w:pPr>
      <w:r>
        <w:rPr>
          <w:rFonts w:hint="default" w:ascii="Times New Roman" w:hAnsi="Times New Roman" w:eastAsiaTheme="minorEastAsia"/>
          <w:b/>
          <w:kern w:val="2"/>
          <w:sz w:val="21"/>
          <w:szCs w:val="21"/>
        </w:rPr>
        <w:t>表 3-</w:t>
      </w:r>
      <w:r>
        <w:rPr>
          <w:rFonts w:ascii="Times New Roman" w:hAnsi="Times New Roman" w:eastAsiaTheme="minorEastAsia"/>
          <w:b/>
          <w:kern w:val="2"/>
          <w:sz w:val="21"/>
          <w:szCs w:val="21"/>
        </w:rPr>
        <w:t>9数据库备份信息</w:t>
      </w:r>
      <w:r>
        <w:rPr>
          <w:rFonts w:hint="default" w:ascii="Times New Roman" w:hAnsi="Times New Roman" w:eastAsiaTheme="minorEastAsia"/>
          <w:b/>
          <w:kern w:val="2"/>
          <w:sz w:val="21"/>
          <w:szCs w:val="21"/>
        </w:rPr>
        <w:t>表</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ascii="Times New Roman" w:hAnsi="Times New Roman" w:eastAsia="宋体" w:cs="Times New Roman"/>
                <w:bCs/>
                <w:sz w:val="28"/>
                <w:szCs w:val="28"/>
              </w:rPr>
            </w:pPr>
            <w:r>
              <w:rPr>
                <w:rFonts w:hint="eastAsia"/>
              </w:rPr>
              <w:t>字段名称</w:t>
            </w:r>
          </w:p>
        </w:tc>
        <w:tc>
          <w:tcPr>
            <w:tcW w:w="1420" w:type="dxa"/>
          </w:tcPr>
          <w:p>
            <w:pPr>
              <w:rPr>
                <w:rFonts w:ascii="Times New Roman" w:hAnsi="Times New Roman" w:eastAsia="宋体" w:cs="Times New Roman"/>
                <w:bCs/>
                <w:sz w:val="28"/>
                <w:szCs w:val="28"/>
              </w:rPr>
            </w:pPr>
            <w:r>
              <w:rPr>
                <w:rFonts w:hint="eastAsia"/>
              </w:rPr>
              <w:t>是否为空</w:t>
            </w:r>
          </w:p>
        </w:tc>
        <w:tc>
          <w:tcPr>
            <w:tcW w:w="1420" w:type="dxa"/>
          </w:tcPr>
          <w:p>
            <w:pPr>
              <w:rPr>
                <w:rFonts w:ascii="Times New Roman" w:hAnsi="Times New Roman" w:eastAsia="宋体" w:cs="Times New Roman"/>
                <w:bCs/>
                <w:sz w:val="28"/>
                <w:szCs w:val="28"/>
              </w:rPr>
            </w:pPr>
            <w:r>
              <w:rPr>
                <w:rFonts w:hint="eastAsia"/>
              </w:rPr>
              <w:t>类型</w:t>
            </w:r>
          </w:p>
        </w:tc>
        <w:tc>
          <w:tcPr>
            <w:tcW w:w="1420" w:type="dxa"/>
          </w:tcPr>
          <w:p>
            <w:pPr>
              <w:rPr>
                <w:rFonts w:ascii="Times New Roman" w:hAnsi="Times New Roman" w:eastAsia="宋体" w:cs="Times New Roman"/>
                <w:bCs/>
                <w:sz w:val="28"/>
                <w:szCs w:val="28"/>
              </w:rPr>
            </w:pPr>
            <w:r>
              <w:rPr>
                <w:rFonts w:hint="eastAsia"/>
              </w:rPr>
              <w:t>默认值</w:t>
            </w:r>
          </w:p>
        </w:tc>
        <w:tc>
          <w:tcPr>
            <w:tcW w:w="1421" w:type="dxa"/>
          </w:tcPr>
          <w:p>
            <w:pPr>
              <w:rPr>
                <w:rFonts w:ascii="Times New Roman" w:hAnsi="Times New Roman" w:eastAsia="宋体" w:cs="Times New Roman"/>
                <w:bCs/>
                <w:sz w:val="28"/>
                <w:szCs w:val="28"/>
              </w:rPr>
            </w:pPr>
            <w:r>
              <w:rPr>
                <w:rFonts w:hint="eastAsia"/>
              </w:rPr>
              <w:t>意义</w:t>
            </w:r>
          </w:p>
        </w:tc>
        <w:tc>
          <w:tcPr>
            <w:tcW w:w="1421" w:type="dxa"/>
          </w:tcPr>
          <w:p>
            <w:pPr>
              <w:rPr>
                <w:rFonts w:ascii="Times New Roman" w:hAnsi="Times New Roman" w:eastAsia="宋体" w:cs="Times New Roman"/>
                <w:bCs/>
                <w:sz w:val="28"/>
                <w:szCs w:val="28"/>
              </w:rPr>
            </w:pPr>
            <w:r>
              <w:rPr>
                <w:rFonts w:hint="eastAsia"/>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ascii="Times New Roman" w:hAnsi="Times New Roman" w:eastAsia="宋体" w:cs="Times New Roman"/>
                <w:bCs/>
                <w:sz w:val="28"/>
                <w:szCs w:val="28"/>
              </w:rPr>
            </w:pPr>
            <w:r>
              <w:rPr>
                <w:rFonts w:hint="eastAsia"/>
              </w:rPr>
              <w:t>id</w:t>
            </w:r>
          </w:p>
        </w:tc>
        <w:tc>
          <w:tcPr>
            <w:tcW w:w="1420" w:type="dxa"/>
          </w:tcPr>
          <w:p>
            <w:pPr>
              <w:rPr>
                <w:rFonts w:ascii="Times New Roman" w:hAnsi="Times New Roman" w:eastAsia="宋体" w:cs="Times New Roman"/>
                <w:bCs/>
                <w:sz w:val="28"/>
                <w:szCs w:val="28"/>
              </w:rPr>
            </w:pPr>
            <w:r>
              <w:rPr>
                <w:rFonts w:hint="eastAsia"/>
              </w:rPr>
              <w:t>NO</w:t>
            </w:r>
          </w:p>
        </w:tc>
        <w:tc>
          <w:tcPr>
            <w:tcW w:w="1420" w:type="dxa"/>
          </w:tcPr>
          <w:p>
            <w:pPr>
              <w:rPr>
                <w:rFonts w:ascii="Times New Roman" w:hAnsi="Times New Roman" w:eastAsia="宋体" w:cs="Times New Roman"/>
                <w:bCs/>
                <w:sz w:val="28"/>
                <w:szCs w:val="28"/>
              </w:rPr>
            </w:pPr>
            <w:r>
              <w:rPr>
                <w:rFonts w:hint="eastAsia"/>
              </w:rPr>
              <w:t>varchar(100)</w:t>
            </w:r>
          </w:p>
        </w:tc>
        <w:tc>
          <w:tcPr>
            <w:tcW w:w="1420" w:type="dxa"/>
          </w:tcPr>
          <w:p>
            <w:pPr>
              <w:rPr>
                <w:rFonts w:ascii="Times New Roman" w:hAnsi="Times New Roman" w:eastAsia="宋体" w:cs="Times New Roman"/>
                <w:bCs/>
                <w:sz w:val="28"/>
                <w:szCs w:val="28"/>
              </w:rPr>
            </w:pPr>
            <w:r>
              <w:rPr>
                <w:rFonts w:hint="eastAsia"/>
              </w:rPr>
              <w:t>无</w:t>
            </w:r>
          </w:p>
        </w:tc>
        <w:tc>
          <w:tcPr>
            <w:tcW w:w="1421" w:type="dxa"/>
          </w:tcPr>
          <w:p>
            <w:pPr>
              <w:rPr>
                <w:rFonts w:ascii="Times New Roman" w:hAnsi="Times New Roman" w:eastAsia="宋体" w:cs="Times New Roman"/>
                <w:bCs/>
                <w:sz w:val="28"/>
                <w:szCs w:val="28"/>
              </w:rPr>
            </w:pPr>
            <w:r>
              <w:rPr>
                <w:rFonts w:hint="eastAsia"/>
              </w:rPr>
              <w:t>主键</w:t>
            </w:r>
          </w:p>
        </w:tc>
        <w:tc>
          <w:tcPr>
            <w:tcW w:w="1421" w:type="dxa"/>
          </w:tcPr>
          <w:p>
            <w:pPr>
              <w:rPr>
                <w:rFonts w:ascii="Times New Roman" w:hAnsi="Times New Roman" w:eastAsia="宋体" w:cs="Times New Roman"/>
                <w:bCs/>
                <w:sz w:val="28"/>
                <w:szCs w:val="28"/>
              </w:rPr>
            </w:pPr>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ascii="Times New Roman" w:hAnsi="Times New Roman" w:eastAsia="宋体" w:cs="Times New Roman"/>
                <w:bCs/>
                <w:sz w:val="28"/>
                <w:szCs w:val="28"/>
              </w:rPr>
            </w:pPr>
            <w:r>
              <w:rPr>
                <w:rFonts w:hint="eastAsia"/>
              </w:rPr>
              <w:t>creatTime</w:t>
            </w:r>
          </w:p>
        </w:tc>
        <w:tc>
          <w:tcPr>
            <w:tcW w:w="1420" w:type="dxa"/>
          </w:tcPr>
          <w:p>
            <w:pPr>
              <w:rPr>
                <w:rFonts w:ascii="Times New Roman" w:hAnsi="Times New Roman" w:eastAsia="宋体" w:cs="Times New Roman"/>
                <w:bCs/>
                <w:sz w:val="28"/>
                <w:szCs w:val="28"/>
              </w:rPr>
            </w:pPr>
            <w:r>
              <w:rPr>
                <w:rFonts w:hint="eastAsia"/>
              </w:rPr>
              <w:t>YES</w:t>
            </w:r>
          </w:p>
        </w:tc>
        <w:tc>
          <w:tcPr>
            <w:tcW w:w="1420" w:type="dxa"/>
          </w:tcPr>
          <w:p>
            <w:pPr>
              <w:rPr>
                <w:rFonts w:ascii="Times New Roman" w:hAnsi="Times New Roman" w:eastAsia="宋体" w:cs="Times New Roman"/>
                <w:bCs/>
                <w:sz w:val="28"/>
                <w:szCs w:val="28"/>
              </w:rPr>
            </w:pPr>
            <w:r>
              <w:rPr>
                <w:rFonts w:hint="eastAsia"/>
              </w:rPr>
              <w:t>date</w:t>
            </w:r>
          </w:p>
        </w:tc>
        <w:tc>
          <w:tcPr>
            <w:tcW w:w="1420" w:type="dxa"/>
          </w:tcPr>
          <w:p>
            <w:pPr>
              <w:rPr>
                <w:rFonts w:ascii="Times New Roman" w:hAnsi="Times New Roman" w:eastAsia="宋体" w:cs="Times New Roman"/>
                <w:bCs/>
                <w:sz w:val="28"/>
                <w:szCs w:val="28"/>
              </w:rPr>
            </w:pPr>
            <w:r>
              <w:rPr>
                <w:rFonts w:hint="eastAsia"/>
              </w:rPr>
              <w:t>无</w:t>
            </w:r>
          </w:p>
        </w:tc>
        <w:tc>
          <w:tcPr>
            <w:tcW w:w="1421" w:type="dxa"/>
          </w:tcPr>
          <w:p>
            <w:pPr>
              <w:rPr>
                <w:rFonts w:ascii="Times New Roman" w:hAnsi="Times New Roman" w:eastAsia="宋体" w:cs="Times New Roman"/>
                <w:bCs/>
                <w:sz w:val="28"/>
                <w:szCs w:val="28"/>
              </w:rPr>
            </w:pPr>
            <w:r>
              <w:rPr>
                <w:rFonts w:hint="eastAsia"/>
              </w:rPr>
              <w:t>建创日期</w:t>
            </w:r>
          </w:p>
        </w:tc>
        <w:tc>
          <w:tcPr>
            <w:tcW w:w="1421" w:type="dxa"/>
          </w:tcPr>
          <w:p>
            <w:pPr>
              <w:rPr>
                <w:rFonts w:ascii="Times New Roman" w:hAnsi="Times New Roman" w:eastAsia="宋体" w:cs="Times New Roman"/>
                <w:bCs/>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ascii="Times New Roman" w:hAnsi="Times New Roman" w:eastAsia="宋体" w:cs="Times New Roman"/>
                <w:bCs/>
                <w:sz w:val="28"/>
                <w:szCs w:val="28"/>
              </w:rPr>
            </w:pPr>
            <w:r>
              <w:rPr>
                <w:rFonts w:hint="eastAsia"/>
              </w:rPr>
              <w:t>creatTimeStr</w:t>
            </w:r>
          </w:p>
        </w:tc>
        <w:tc>
          <w:tcPr>
            <w:tcW w:w="1420" w:type="dxa"/>
          </w:tcPr>
          <w:p>
            <w:pPr>
              <w:rPr>
                <w:rFonts w:ascii="Times New Roman" w:hAnsi="Times New Roman" w:eastAsia="宋体" w:cs="Times New Roman"/>
                <w:bCs/>
                <w:sz w:val="28"/>
                <w:szCs w:val="28"/>
              </w:rPr>
            </w:pPr>
            <w:r>
              <w:rPr>
                <w:rFonts w:hint="eastAsia"/>
              </w:rPr>
              <w:t>YES</w:t>
            </w:r>
          </w:p>
        </w:tc>
        <w:tc>
          <w:tcPr>
            <w:tcW w:w="1420" w:type="dxa"/>
          </w:tcPr>
          <w:p>
            <w:pPr>
              <w:rPr>
                <w:rFonts w:ascii="Times New Roman" w:hAnsi="Times New Roman" w:eastAsia="宋体" w:cs="Times New Roman"/>
                <w:bCs/>
                <w:sz w:val="28"/>
                <w:szCs w:val="28"/>
              </w:rPr>
            </w:pPr>
            <w:r>
              <w:rPr>
                <w:rFonts w:hint="eastAsia"/>
              </w:rPr>
              <w:t>varchar(20)</w:t>
            </w:r>
          </w:p>
        </w:tc>
        <w:tc>
          <w:tcPr>
            <w:tcW w:w="1420" w:type="dxa"/>
          </w:tcPr>
          <w:p>
            <w:pPr>
              <w:rPr>
                <w:rFonts w:ascii="Times New Roman" w:hAnsi="Times New Roman" w:eastAsia="宋体" w:cs="Times New Roman"/>
                <w:bCs/>
                <w:sz w:val="28"/>
                <w:szCs w:val="28"/>
              </w:rPr>
            </w:pPr>
            <w:r>
              <w:rPr>
                <w:rFonts w:hint="eastAsia"/>
              </w:rPr>
              <w:t>无</w:t>
            </w:r>
          </w:p>
        </w:tc>
        <w:tc>
          <w:tcPr>
            <w:tcW w:w="1421" w:type="dxa"/>
          </w:tcPr>
          <w:p>
            <w:pPr>
              <w:rPr>
                <w:rFonts w:ascii="Times New Roman" w:hAnsi="Times New Roman" w:eastAsia="宋体" w:cs="Times New Roman"/>
                <w:bCs/>
                <w:sz w:val="28"/>
                <w:szCs w:val="28"/>
              </w:rPr>
            </w:pPr>
            <w:r>
              <w:rPr>
                <w:rFonts w:hint="eastAsia"/>
              </w:rPr>
              <w:t>建创时间</w:t>
            </w:r>
          </w:p>
        </w:tc>
        <w:tc>
          <w:tcPr>
            <w:tcW w:w="1421" w:type="dxa"/>
          </w:tcPr>
          <w:p>
            <w:pPr>
              <w:rPr>
                <w:rFonts w:ascii="Times New Roman" w:hAnsi="Times New Roman" w:eastAsia="宋体" w:cs="Times New Roman"/>
                <w:bCs/>
                <w:sz w:val="28"/>
                <w:szCs w:val="28"/>
              </w:rPr>
            </w:pPr>
            <w:r>
              <w:rPr>
                <w:rFonts w:hint="eastAsia"/>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ascii="Times New Roman" w:hAnsi="Times New Roman" w:eastAsia="宋体" w:cs="Times New Roman"/>
                <w:bCs/>
                <w:sz w:val="28"/>
                <w:szCs w:val="28"/>
              </w:rPr>
            </w:pPr>
            <w:r>
              <w:rPr>
                <w:rFonts w:hint="eastAsia"/>
              </w:rPr>
              <w:t>backuppath</w:t>
            </w:r>
          </w:p>
        </w:tc>
        <w:tc>
          <w:tcPr>
            <w:tcW w:w="1420" w:type="dxa"/>
          </w:tcPr>
          <w:p>
            <w:pPr>
              <w:rPr>
                <w:rFonts w:ascii="Times New Roman" w:hAnsi="Times New Roman" w:eastAsia="宋体" w:cs="Times New Roman"/>
                <w:bCs/>
                <w:sz w:val="28"/>
                <w:szCs w:val="28"/>
              </w:rPr>
            </w:pPr>
            <w:r>
              <w:rPr>
                <w:rFonts w:hint="eastAsia"/>
              </w:rPr>
              <w:t>NO</w:t>
            </w:r>
          </w:p>
        </w:tc>
        <w:tc>
          <w:tcPr>
            <w:tcW w:w="1420" w:type="dxa"/>
          </w:tcPr>
          <w:p>
            <w:pPr>
              <w:rPr>
                <w:rFonts w:ascii="Times New Roman" w:hAnsi="Times New Roman" w:eastAsia="宋体" w:cs="Times New Roman"/>
                <w:bCs/>
                <w:sz w:val="28"/>
                <w:szCs w:val="28"/>
              </w:rPr>
            </w:pPr>
            <w:r>
              <w:rPr>
                <w:rFonts w:hint="eastAsia"/>
              </w:rPr>
              <w:t>varchar(100)</w:t>
            </w:r>
          </w:p>
        </w:tc>
        <w:tc>
          <w:tcPr>
            <w:tcW w:w="1420" w:type="dxa"/>
          </w:tcPr>
          <w:p>
            <w:pPr>
              <w:rPr>
                <w:rFonts w:ascii="Times New Roman" w:hAnsi="Times New Roman" w:eastAsia="宋体" w:cs="Times New Roman"/>
                <w:bCs/>
                <w:sz w:val="28"/>
                <w:szCs w:val="28"/>
              </w:rPr>
            </w:pPr>
            <w:r>
              <w:rPr>
                <w:rFonts w:hint="eastAsia"/>
              </w:rPr>
              <w:t>无</w:t>
            </w:r>
          </w:p>
        </w:tc>
        <w:tc>
          <w:tcPr>
            <w:tcW w:w="1421" w:type="dxa"/>
          </w:tcPr>
          <w:p>
            <w:pPr>
              <w:rPr>
                <w:rFonts w:ascii="Times New Roman" w:hAnsi="Times New Roman" w:eastAsia="宋体" w:cs="Times New Roman"/>
                <w:bCs/>
                <w:sz w:val="28"/>
                <w:szCs w:val="28"/>
              </w:rPr>
            </w:pPr>
            <w:r>
              <w:rPr>
                <w:rFonts w:hint="eastAsia"/>
              </w:rPr>
              <w:t>数据库备份地址</w:t>
            </w:r>
          </w:p>
        </w:tc>
        <w:tc>
          <w:tcPr>
            <w:tcW w:w="1421" w:type="dxa"/>
          </w:tcPr>
          <w:p>
            <w:pPr>
              <w:rPr>
                <w:rFonts w:ascii="Times New Roman" w:hAnsi="Times New Roman" w:eastAsia="宋体" w:cs="Times New Roman"/>
                <w:bCs/>
                <w:sz w:val="28"/>
                <w:szCs w:val="28"/>
              </w:rPr>
            </w:pPr>
            <w:r>
              <w:rPr>
                <w:rFonts w:hint="eastAsia"/>
              </w:rPr>
              <w:t>utf8</w:t>
            </w:r>
          </w:p>
        </w:tc>
      </w:tr>
    </w:tbl>
    <w:p>
      <w:pPr>
        <w:pStyle w:val="22"/>
        <w:spacing w:beforeLines="50" w:afterLines="50"/>
        <w:outlineLvl w:val="0"/>
        <w:rPr>
          <w:rFonts w:ascii="Times New Roman" w:hAnsi="Times New Roman"/>
        </w:rPr>
      </w:pPr>
      <w:bookmarkStart w:id="153" w:name="_Toc14587"/>
      <w:bookmarkStart w:id="154" w:name="_Toc27771"/>
      <w:r>
        <w:rPr>
          <w:rFonts w:ascii="Times New Roman" w:hAnsi="Times New Roman"/>
        </w:rPr>
        <w:t>5 详细设计及实现</w:t>
      </w:r>
      <w:bookmarkEnd w:id="153"/>
      <w:bookmarkEnd w:id="154"/>
    </w:p>
    <w:p>
      <w:pPr>
        <w:pStyle w:val="22"/>
        <w:spacing w:beforeLines="100" w:afterLines="50"/>
        <w:outlineLvl w:val="1"/>
        <w:rPr>
          <w:rFonts w:ascii="Times New Roman" w:hAnsi="Times New Roman" w:eastAsia="宋体"/>
          <w:bCs/>
          <w:sz w:val="28"/>
          <w:szCs w:val="28"/>
        </w:rPr>
      </w:pPr>
      <w:bookmarkStart w:id="155" w:name="_Toc452134270"/>
      <w:bookmarkStart w:id="156" w:name="_Toc7482"/>
      <w:bookmarkStart w:id="157" w:name="_Toc8218"/>
      <w:bookmarkStart w:id="158" w:name="_Toc5385"/>
      <w:bookmarkStart w:id="159" w:name="_Toc7005"/>
      <w:bookmarkStart w:id="160" w:name="_Toc7312"/>
      <w:bookmarkStart w:id="161" w:name="_Toc14371"/>
      <w:r>
        <w:rPr>
          <w:rFonts w:ascii="Times New Roman" w:hAnsi="Times New Roman" w:eastAsia="宋体"/>
          <w:bCs/>
          <w:sz w:val="28"/>
          <w:szCs w:val="28"/>
        </w:rPr>
        <w:t>5.1 系统主要类图设计</w:t>
      </w:r>
      <w:bookmarkEnd w:id="155"/>
      <w:bookmarkEnd w:id="156"/>
      <w:bookmarkEnd w:id="157"/>
      <w:bookmarkEnd w:id="158"/>
      <w:bookmarkEnd w:id="159"/>
      <w:bookmarkEnd w:id="160"/>
      <w:bookmarkEnd w:id="161"/>
      <w:bookmarkStart w:id="162" w:name="_Toc452134271"/>
      <w:bookmarkStart w:id="163" w:name="_Toc1354"/>
      <w:bookmarkStart w:id="164" w:name="_Toc16067"/>
      <w:bookmarkStart w:id="165" w:name="_Toc4672"/>
      <w:bookmarkStart w:id="166" w:name="_Toc22493"/>
      <w:bookmarkStart w:id="167" w:name="_Toc18471"/>
    </w:p>
    <w:p>
      <w:pPr>
        <w:pStyle w:val="22"/>
        <w:spacing w:beforeLines="100" w:afterLines="50"/>
        <w:jc w:val="both"/>
        <w:outlineLvl w:val="1"/>
        <w:rPr>
          <w:rFonts w:asciiTheme="minorEastAsia" w:hAnsiTheme="minorEastAsia" w:eastAsiaTheme="minorEastAsia" w:cstheme="minorEastAsia"/>
          <w:b w:val="0"/>
          <w:sz w:val="21"/>
          <w:szCs w:val="24"/>
        </w:rPr>
      </w:pPr>
      <w:bookmarkStart w:id="168" w:name="_Toc15012"/>
      <w:r>
        <w:rPr>
          <w:rFonts w:hint="eastAsia" w:asciiTheme="minorEastAsia" w:hAnsiTheme="minorEastAsia" w:eastAsiaTheme="minorEastAsia" w:cstheme="minorEastAsia"/>
          <w:b w:val="0"/>
          <w:sz w:val="21"/>
          <w:szCs w:val="24"/>
        </w:rPr>
        <w:t>平台中类主要分为三层：控制层、服务层、底层数据库操作层层与层之间类的关系为依赖关系，其主要功能类有，用户信息管理、项目管理、团队管理、任务管理、系统配置管理等。</w:t>
      </w:r>
      <w:r>
        <w:rPr>
          <w:rFonts w:asciiTheme="minorEastAsia" w:hAnsiTheme="minorEastAsia" w:eastAsiaTheme="minorEastAsia" w:cstheme="minorEastAsia"/>
          <w:b w:val="0"/>
          <w:sz w:val="21"/>
          <w:szCs w:val="24"/>
        </w:rPr>
        <w:t>具体类图如图5-1所示。</w:t>
      </w:r>
      <w:bookmarkEnd w:id="168"/>
    </w:p>
    <w:p>
      <w:pPr>
        <w:widowControl/>
        <w:jc w:val="left"/>
        <w:rPr>
          <w:rFonts w:ascii="宋体" w:hAnsi="宋体" w:eastAsia="宋体" w:cs="宋体"/>
          <w:kern w:val="0"/>
          <w:sz w:val="24"/>
        </w:rPr>
      </w:pPr>
      <w:r>
        <w:rPr>
          <w:rFonts w:ascii="宋体" w:hAnsi="宋体" w:eastAsia="宋体" w:cs="宋体"/>
          <w:kern w:val="0"/>
          <w:sz w:val="24"/>
        </w:rPr>
        <w:fldChar w:fldCharType="begin"/>
      </w:r>
      <w:r>
        <w:rPr>
          <w:rFonts w:ascii="宋体" w:hAnsi="宋体" w:eastAsia="宋体" w:cs="宋体"/>
          <w:kern w:val="0"/>
          <w:sz w:val="24"/>
        </w:rPr>
        <w:instrText xml:space="preserve">INCLUDEPICTURE \d "C:\\Users\\RBB\\AppData\\Roaming\\Tencent\\Users\\314187985\\QQ\\WinTemp\\RichOle\\IV((G8593M`ZCZ3281SJ8)H.png" \* MERGEFORMATINET </w:instrText>
      </w:r>
      <w:r>
        <w:rPr>
          <w:rFonts w:ascii="宋体" w:hAnsi="宋体" w:eastAsia="宋体" w:cs="宋体"/>
          <w:kern w:val="0"/>
          <w:sz w:val="24"/>
        </w:rPr>
        <w:fldChar w:fldCharType="separate"/>
      </w:r>
      <w:r>
        <w:rPr>
          <w:rFonts w:ascii="宋体" w:hAnsi="宋体" w:eastAsia="宋体" w:cs="宋体"/>
          <w:kern w:val="0"/>
          <w:sz w:val="24"/>
        </w:rPr>
        <w:drawing>
          <wp:inline distT="0" distB="0" distL="114300" distR="114300">
            <wp:extent cx="5106670" cy="2966085"/>
            <wp:effectExtent l="0" t="0" r="17780" b="5715"/>
            <wp:docPr id="2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IMG_256"/>
                    <pic:cNvPicPr>
                      <a:picLocks noChangeAspect="1"/>
                    </pic:cNvPicPr>
                  </pic:nvPicPr>
                  <pic:blipFill>
                    <a:blip r:embed="rId47"/>
                    <a:stretch>
                      <a:fillRect/>
                    </a:stretch>
                  </pic:blipFill>
                  <pic:spPr>
                    <a:xfrm>
                      <a:off x="0" y="0"/>
                      <a:ext cx="5106670" cy="2966085"/>
                    </a:xfrm>
                    <a:prstGeom prst="rect">
                      <a:avLst/>
                    </a:prstGeom>
                    <a:noFill/>
                    <a:ln w="9525">
                      <a:noFill/>
                    </a:ln>
                  </pic:spPr>
                </pic:pic>
              </a:graphicData>
            </a:graphic>
          </wp:inline>
        </w:drawing>
      </w:r>
      <w:r>
        <w:rPr>
          <w:rFonts w:ascii="宋体" w:hAnsi="宋体" w:eastAsia="宋体" w:cs="宋体"/>
          <w:kern w:val="0"/>
          <w:sz w:val="24"/>
        </w:rPr>
        <w:fldChar w:fldCharType="end"/>
      </w:r>
    </w:p>
    <w:p>
      <w:pPr>
        <w:widowControl/>
        <w:jc w:val="center"/>
        <w:rPr>
          <w:rFonts w:ascii="宋体" w:hAnsi="宋体" w:eastAsia="宋体" w:cs="宋体"/>
          <w:kern w:val="0"/>
          <w:sz w:val="24"/>
        </w:rPr>
      </w:pPr>
      <w:r>
        <w:rPr>
          <w:rFonts w:ascii="Times New Roman" w:hAnsi="Times New Roman" w:cs="Times New Roman"/>
          <w:b/>
          <w:szCs w:val="21"/>
        </w:rPr>
        <w:t>图5-1 系统类图</w:t>
      </w:r>
    </w:p>
    <w:p>
      <w:pPr>
        <w:pStyle w:val="22"/>
        <w:spacing w:beforeLines="100" w:afterLines="50"/>
        <w:outlineLvl w:val="1"/>
        <w:rPr>
          <w:rFonts w:ascii="Times New Roman" w:hAnsi="Times New Roman" w:eastAsia="宋体"/>
          <w:bCs/>
          <w:sz w:val="28"/>
          <w:szCs w:val="28"/>
        </w:rPr>
      </w:pPr>
      <w:bookmarkStart w:id="169" w:name="_Toc11700"/>
      <w:r>
        <w:rPr>
          <w:rFonts w:ascii="Times New Roman" w:hAnsi="Times New Roman" w:eastAsia="宋体"/>
          <w:bCs/>
          <w:sz w:val="28"/>
          <w:szCs w:val="28"/>
        </w:rPr>
        <w:t>5.2 系统界面设计</w:t>
      </w:r>
      <w:bookmarkEnd w:id="162"/>
      <w:bookmarkEnd w:id="163"/>
      <w:bookmarkEnd w:id="164"/>
      <w:bookmarkEnd w:id="165"/>
      <w:bookmarkEnd w:id="166"/>
      <w:bookmarkEnd w:id="167"/>
      <w:bookmarkEnd w:id="169"/>
    </w:p>
    <w:p>
      <w:pPr>
        <w:pStyle w:val="22"/>
        <w:spacing w:beforeLines="100" w:afterLines="50"/>
        <w:jc w:val="both"/>
        <w:outlineLvl w:val="1"/>
        <w:rPr>
          <w:rFonts w:ascii="Times New Roman" w:hAnsi="Times New Roman" w:eastAsiaTheme="minorEastAsia"/>
          <w:bCs/>
          <w:sz w:val="24"/>
          <w:szCs w:val="24"/>
        </w:rPr>
      </w:pPr>
      <w:bookmarkStart w:id="170" w:name="_Toc9165"/>
      <w:r>
        <w:rPr>
          <w:rFonts w:ascii="Times New Roman" w:hAnsi="Times New Roman" w:eastAsiaTheme="minorEastAsia"/>
          <w:bCs/>
          <w:sz w:val="24"/>
          <w:szCs w:val="24"/>
        </w:rPr>
        <w:fldChar w:fldCharType="begin"/>
      </w:r>
      <w:r>
        <w:rPr>
          <w:rFonts w:ascii="Times New Roman" w:hAnsi="Times New Roman" w:eastAsiaTheme="minorEastAsia"/>
          <w:bCs/>
          <w:sz w:val="24"/>
          <w:szCs w:val="24"/>
        </w:rPr>
        <w:instrText xml:space="preserve"> HYPERLINK \l _Toc19487 </w:instrText>
      </w:r>
      <w:r>
        <w:rPr>
          <w:rFonts w:ascii="Times New Roman" w:hAnsi="Times New Roman" w:eastAsiaTheme="minorEastAsia"/>
          <w:bCs/>
          <w:sz w:val="24"/>
          <w:szCs w:val="24"/>
        </w:rPr>
        <w:fldChar w:fldCharType="separate"/>
      </w:r>
      <w:r>
        <w:rPr>
          <w:rFonts w:ascii="Times New Roman" w:hAnsi="Times New Roman" w:eastAsiaTheme="minorEastAsia"/>
          <w:bCs/>
          <w:sz w:val="24"/>
          <w:szCs w:val="24"/>
        </w:rPr>
        <w:t xml:space="preserve">5.2.1 </w:t>
      </w:r>
      <w:r>
        <w:rPr>
          <w:rFonts w:hint="eastAsia" w:ascii="Times New Roman" w:hAnsi="Times New Roman" w:eastAsiaTheme="minorEastAsia"/>
          <w:bCs/>
          <w:sz w:val="24"/>
          <w:szCs w:val="24"/>
        </w:rPr>
        <w:t>学生</w:t>
      </w:r>
      <w:r>
        <w:rPr>
          <w:rFonts w:ascii="Times New Roman" w:hAnsi="Times New Roman" w:eastAsiaTheme="minorEastAsia"/>
          <w:bCs/>
          <w:sz w:val="24"/>
          <w:szCs w:val="24"/>
        </w:rPr>
        <w:t>用户操作界面设计</w:t>
      </w:r>
      <w:r>
        <w:rPr>
          <w:rFonts w:ascii="Times New Roman" w:hAnsi="Times New Roman" w:eastAsiaTheme="minorEastAsia"/>
          <w:bCs/>
          <w:sz w:val="24"/>
          <w:szCs w:val="24"/>
        </w:rPr>
        <w:fldChar w:fldCharType="end"/>
      </w:r>
      <w:bookmarkEnd w:id="170"/>
    </w:p>
    <w:p>
      <w:pPr>
        <w:spacing w:line="400" w:lineRule="exact"/>
        <w:ind w:firstLine="480" w:firstLineChars="200"/>
        <w:jc w:val="left"/>
        <w:rPr>
          <w:rFonts w:ascii="Times New Roman" w:hAnsi="Times New Roman" w:eastAsia="楷体" w:cs="Times New Roman"/>
          <w:sz w:val="24"/>
        </w:rPr>
      </w:pPr>
      <w:r>
        <w:rPr>
          <w:rFonts w:ascii="Times New Roman" w:hAnsi="Times New Roman" w:eastAsia="楷体" w:cs="Times New Roman"/>
          <w:sz w:val="24"/>
        </w:rPr>
        <w:t>1.平台首页界面设计</w:t>
      </w:r>
    </w:p>
    <w:p>
      <w:pPr>
        <w:spacing w:line="400" w:lineRule="exact"/>
        <w:ind w:firstLine="420" w:firstLineChars="200"/>
        <w:jc w:val="left"/>
        <w:rPr>
          <w:rFonts w:asciiTheme="minorEastAsia" w:hAnsiTheme="minorEastAsia" w:cstheme="minorEastAsia"/>
        </w:rPr>
      </w:pPr>
      <w:r>
        <w:rPr>
          <w:rFonts w:asciiTheme="minorEastAsia" w:hAnsiTheme="minorEastAsia" w:cstheme="minorEastAsia"/>
        </w:rPr>
        <w:t>首页界面中</w:t>
      </w:r>
      <w:r>
        <w:rPr>
          <w:rFonts w:hint="eastAsia" w:asciiTheme="minorEastAsia" w:hAnsiTheme="minorEastAsia" w:cstheme="minorEastAsia"/>
        </w:rPr>
        <w:t>主要</w:t>
      </w:r>
      <w:r>
        <w:rPr>
          <w:rFonts w:asciiTheme="minorEastAsia" w:hAnsiTheme="minorEastAsia" w:cstheme="minorEastAsia"/>
        </w:rPr>
        <w:t>展示的是</w:t>
      </w:r>
      <w:r>
        <w:rPr>
          <w:rFonts w:hint="eastAsia" w:asciiTheme="minorEastAsia" w:hAnsiTheme="minorEastAsia" w:cstheme="minorEastAsia"/>
        </w:rPr>
        <w:t>新闻动态、平台介绍、项目动态、师资力量、项目管理的功能等</w:t>
      </w:r>
      <w:r>
        <w:rPr>
          <w:rFonts w:asciiTheme="minorEastAsia" w:hAnsiTheme="minorEastAsia" w:cstheme="minorEastAsia"/>
        </w:rPr>
        <w:t>。具体如图5-2所示。</w:t>
      </w:r>
    </w:p>
    <w:p>
      <w:pPr>
        <w:pStyle w:val="22"/>
        <w:spacing w:line="0" w:lineRule="atLeast"/>
        <w:outlineLvl w:val="1"/>
      </w:pPr>
      <w:bookmarkStart w:id="171" w:name="_Toc8916"/>
      <w:r>
        <w:drawing>
          <wp:inline distT="0" distB="0" distL="114300" distR="114300">
            <wp:extent cx="5260340" cy="1736090"/>
            <wp:effectExtent l="0" t="0" r="16510" b="1651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48"/>
                    <a:stretch>
                      <a:fillRect/>
                    </a:stretch>
                  </pic:blipFill>
                  <pic:spPr>
                    <a:xfrm>
                      <a:off x="0" y="0"/>
                      <a:ext cx="5260340" cy="1736090"/>
                    </a:xfrm>
                    <a:prstGeom prst="rect">
                      <a:avLst/>
                    </a:prstGeom>
                    <a:noFill/>
                    <a:ln w="9525">
                      <a:noFill/>
                    </a:ln>
                  </pic:spPr>
                </pic:pic>
              </a:graphicData>
            </a:graphic>
          </wp:inline>
        </w:drawing>
      </w:r>
      <w:bookmarkEnd w:id="171"/>
    </w:p>
    <w:p>
      <w:pPr>
        <w:pStyle w:val="22"/>
        <w:spacing w:line="0" w:lineRule="atLeast"/>
        <w:outlineLvl w:val="1"/>
      </w:pPr>
      <w:bookmarkStart w:id="172" w:name="_Toc21562"/>
      <w:r>
        <w:drawing>
          <wp:inline distT="0" distB="0" distL="114300" distR="114300">
            <wp:extent cx="5266690" cy="2088515"/>
            <wp:effectExtent l="0" t="0" r="10160" b="698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49"/>
                    <a:stretch>
                      <a:fillRect/>
                    </a:stretch>
                  </pic:blipFill>
                  <pic:spPr>
                    <a:xfrm>
                      <a:off x="0" y="0"/>
                      <a:ext cx="5266690" cy="2088515"/>
                    </a:xfrm>
                    <a:prstGeom prst="rect">
                      <a:avLst/>
                    </a:prstGeom>
                    <a:noFill/>
                    <a:ln w="9525">
                      <a:noFill/>
                    </a:ln>
                  </pic:spPr>
                </pic:pic>
              </a:graphicData>
            </a:graphic>
          </wp:inline>
        </w:drawing>
      </w:r>
      <w:bookmarkEnd w:id="172"/>
    </w:p>
    <w:p>
      <w:pPr>
        <w:spacing w:afterLines="50" w:line="400" w:lineRule="exact"/>
        <w:jc w:val="center"/>
        <w:rPr>
          <w:rFonts w:ascii="Times New Roman" w:hAnsi="Times New Roman" w:cs="Times New Roman"/>
          <w:b/>
          <w:szCs w:val="21"/>
        </w:rPr>
      </w:pPr>
      <w:r>
        <w:rPr>
          <w:rFonts w:ascii="Times New Roman" w:hAnsi="Times New Roman" w:cs="Times New Roman"/>
          <w:b/>
          <w:szCs w:val="21"/>
        </w:rPr>
        <w:t>图5-2 平台首页界面设计</w:t>
      </w:r>
    </w:p>
    <w:p>
      <w:pPr>
        <w:spacing w:line="400" w:lineRule="exact"/>
        <w:ind w:firstLine="480" w:firstLineChars="200"/>
        <w:jc w:val="left"/>
        <w:rPr>
          <w:rFonts w:ascii="Times New Roman" w:hAnsi="Times New Roman" w:eastAsia="楷体" w:cs="Times New Roman"/>
          <w:sz w:val="24"/>
        </w:rPr>
      </w:pPr>
      <w:r>
        <w:rPr>
          <w:rFonts w:hint="eastAsia" w:ascii="Times New Roman" w:hAnsi="Times New Roman" w:eastAsia="楷体" w:cs="Times New Roman"/>
          <w:sz w:val="24"/>
        </w:rPr>
        <w:t>2</w:t>
      </w:r>
      <w:r>
        <w:rPr>
          <w:rFonts w:ascii="Times New Roman" w:hAnsi="Times New Roman" w:eastAsia="楷体" w:cs="Times New Roman"/>
          <w:sz w:val="24"/>
        </w:rPr>
        <w:t>.</w:t>
      </w:r>
      <w:r>
        <w:rPr>
          <w:rFonts w:hint="eastAsia" w:ascii="Times New Roman" w:hAnsi="Times New Roman" w:eastAsia="楷体" w:cs="Times New Roman"/>
          <w:sz w:val="24"/>
        </w:rPr>
        <w:t>新闻动态</w:t>
      </w:r>
      <w:r>
        <w:rPr>
          <w:rFonts w:ascii="Times New Roman" w:hAnsi="Times New Roman" w:eastAsia="楷体" w:cs="Times New Roman"/>
          <w:sz w:val="24"/>
        </w:rPr>
        <w:t>界面设计</w:t>
      </w:r>
    </w:p>
    <w:p>
      <w:pPr>
        <w:spacing w:line="400" w:lineRule="exact"/>
        <w:ind w:firstLine="420" w:firstLineChars="200"/>
        <w:jc w:val="left"/>
        <w:rPr>
          <w:rFonts w:asciiTheme="minorEastAsia" w:hAnsiTheme="minorEastAsia" w:cstheme="minorEastAsia"/>
        </w:rPr>
      </w:pPr>
      <w:r>
        <w:rPr>
          <w:rFonts w:hint="eastAsia" w:asciiTheme="minorEastAsia" w:hAnsiTheme="minorEastAsia" w:cstheme="minorEastAsia"/>
        </w:rPr>
        <w:t>新闻动态</w:t>
      </w:r>
      <w:r>
        <w:rPr>
          <w:rFonts w:asciiTheme="minorEastAsia" w:hAnsiTheme="minorEastAsia" w:cstheme="minorEastAsia"/>
        </w:rPr>
        <w:t>界面中展示的是</w:t>
      </w:r>
      <w:r>
        <w:rPr>
          <w:rFonts w:hint="eastAsia" w:asciiTheme="minorEastAsia" w:hAnsiTheme="minorEastAsia" w:cstheme="minorEastAsia"/>
        </w:rPr>
        <w:t>最近所有平台有关全部的新闻</w:t>
      </w:r>
      <w:r>
        <w:rPr>
          <w:rFonts w:asciiTheme="minorEastAsia" w:hAnsiTheme="minorEastAsia" w:cstheme="minorEastAsia"/>
        </w:rPr>
        <w:t>。具体如图5-</w:t>
      </w:r>
      <w:r>
        <w:rPr>
          <w:rFonts w:hint="eastAsia" w:asciiTheme="minorEastAsia" w:hAnsiTheme="minorEastAsia" w:cstheme="minorEastAsia"/>
        </w:rPr>
        <w:t>3</w:t>
      </w:r>
      <w:r>
        <w:rPr>
          <w:rFonts w:asciiTheme="minorEastAsia" w:hAnsiTheme="minorEastAsia" w:cstheme="minorEastAsia"/>
        </w:rPr>
        <w:t>所示。</w:t>
      </w:r>
    </w:p>
    <w:p/>
    <w:p>
      <w:r>
        <w:drawing>
          <wp:inline distT="0" distB="0" distL="114300" distR="114300">
            <wp:extent cx="5269865" cy="1632585"/>
            <wp:effectExtent l="0" t="0" r="6985" b="571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50"/>
                    <a:stretch>
                      <a:fillRect/>
                    </a:stretch>
                  </pic:blipFill>
                  <pic:spPr>
                    <a:xfrm>
                      <a:off x="0" y="0"/>
                      <a:ext cx="5269865" cy="1632585"/>
                    </a:xfrm>
                    <a:prstGeom prst="rect">
                      <a:avLst/>
                    </a:prstGeom>
                    <a:noFill/>
                    <a:ln w="9525">
                      <a:noFill/>
                    </a:ln>
                  </pic:spPr>
                </pic:pic>
              </a:graphicData>
            </a:graphic>
          </wp:inline>
        </w:drawing>
      </w:r>
    </w:p>
    <w:p>
      <w:pPr>
        <w:spacing w:line="400" w:lineRule="exact"/>
        <w:ind w:firstLine="422" w:firstLineChars="200"/>
        <w:jc w:val="center"/>
        <w:rPr>
          <w:rFonts w:ascii="Times New Roman" w:hAnsi="Times New Roman" w:cs="Times New Roman"/>
          <w:b/>
          <w:szCs w:val="21"/>
        </w:rPr>
      </w:pPr>
      <w:r>
        <w:rPr>
          <w:rFonts w:ascii="Times New Roman" w:hAnsi="Times New Roman" w:cs="Times New Roman"/>
          <w:b/>
          <w:szCs w:val="21"/>
        </w:rPr>
        <w:t>图5-</w:t>
      </w:r>
      <w:r>
        <w:rPr>
          <w:rFonts w:hint="eastAsia" w:ascii="Times New Roman" w:hAnsi="Times New Roman" w:cs="Times New Roman"/>
          <w:b/>
          <w:szCs w:val="21"/>
        </w:rPr>
        <w:t>3新闻动态</w:t>
      </w:r>
      <w:r>
        <w:rPr>
          <w:rFonts w:ascii="Times New Roman" w:hAnsi="Times New Roman" w:cs="Times New Roman"/>
          <w:b/>
          <w:szCs w:val="21"/>
        </w:rPr>
        <w:t>界面设计</w:t>
      </w:r>
    </w:p>
    <w:p>
      <w:pPr>
        <w:spacing w:line="400" w:lineRule="exact"/>
        <w:ind w:firstLine="480" w:firstLineChars="200"/>
        <w:jc w:val="left"/>
        <w:rPr>
          <w:rFonts w:ascii="Times New Roman" w:hAnsi="Times New Roman" w:eastAsia="楷体" w:cs="Times New Roman"/>
          <w:sz w:val="24"/>
        </w:rPr>
      </w:pPr>
      <w:r>
        <w:rPr>
          <w:rFonts w:hint="eastAsia" w:ascii="Times New Roman" w:hAnsi="Times New Roman" w:eastAsia="楷体" w:cs="Times New Roman"/>
          <w:sz w:val="24"/>
        </w:rPr>
        <w:t>3</w:t>
      </w:r>
      <w:r>
        <w:rPr>
          <w:rFonts w:ascii="Times New Roman" w:hAnsi="Times New Roman" w:eastAsia="楷体" w:cs="Times New Roman"/>
          <w:sz w:val="24"/>
        </w:rPr>
        <w:t>.</w:t>
      </w:r>
      <w:r>
        <w:rPr>
          <w:rFonts w:hint="eastAsia" w:ascii="Times New Roman" w:hAnsi="Times New Roman" w:eastAsia="楷体" w:cs="Times New Roman"/>
          <w:sz w:val="24"/>
        </w:rPr>
        <w:t>项目动态</w:t>
      </w:r>
      <w:r>
        <w:rPr>
          <w:rFonts w:ascii="Times New Roman" w:hAnsi="Times New Roman" w:eastAsia="楷体" w:cs="Times New Roman"/>
          <w:sz w:val="24"/>
        </w:rPr>
        <w:t>界面设计</w:t>
      </w:r>
    </w:p>
    <w:p>
      <w:pPr>
        <w:spacing w:line="400" w:lineRule="exact"/>
        <w:ind w:firstLine="420" w:firstLineChars="200"/>
        <w:jc w:val="left"/>
        <w:rPr>
          <w:rFonts w:asciiTheme="minorEastAsia" w:hAnsiTheme="minorEastAsia" w:cstheme="minorEastAsia"/>
        </w:rPr>
      </w:pPr>
      <w:r>
        <w:rPr>
          <w:rFonts w:hint="eastAsia" w:asciiTheme="minorEastAsia" w:hAnsiTheme="minorEastAsia" w:cstheme="minorEastAsia"/>
        </w:rPr>
        <w:t>项目动态</w:t>
      </w:r>
      <w:r>
        <w:rPr>
          <w:rFonts w:asciiTheme="minorEastAsia" w:hAnsiTheme="minorEastAsia" w:cstheme="minorEastAsia"/>
        </w:rPr>
        <w:t>界面中展示的是</w:t>
      </w:r>
      <w:r>
        <w:rPr>
          <w:rFonts w:hint="eastAsia" w:asciiTheme="minorEastAsia" w:hAnsiTheme="minorEastAsia" w:cstheme="minorEastAsia"/>
        </w:rPr>
        <w:t>项目的简述、启动时间、项目演示视频等</w:t>
      </w:r>
      <w:r>
        <w:rPr>
          <w:rFonts w:asciiTheme="minorEastAsia" w:hAnsiTheme="minorEastAsia" w:cstheme="minorEastAsia"/>
        </w:rPr>
        <w:t>。具体如图5-</w:t>
      </w:r>
      <w:r>
        <w:rPr>
          <w:rFonts w:hint="eastAsia" w:asciiTheme="minorEastAsia" w:hAnsiTheme="minorEastAsia" w:cstheme="minorEastAsia"/>
        </w:rPr>
        <w:t>4</w:t>
      </w:r>
      <w:r>
        <w:rPr>
          <w:rFonts w:asciiTheme="minorEastAsia" w:hAnsiTheme="minorEastAsia" w:cstheme="minorEastAsia"/>
        </w:rPr>
        <w:t>所示。</w:t>
      </w:r>
    </w:p>
    <w:p>
      <w:r>
        <w:drawing>
          <wp:inline distT="0" distB="0" distL="114300" distR="114300">
            <wp:extent cx="5269230" cy="3310255"/>
            <wp:effectExtent l="0" t="0" r="7620" b="444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51"/>
                    <a:stretch>
                      <a:fillRect/>
                    </a:stretch>
                  </pic:blipFill>
                  <pic:spPr>
                    <a:xfrm>
                      <a:off x="0" y="0"/>
                      <a:ext cx="5269230" cy="3310255"/>
                    </a:xfrm>
                    <a:prstGeom prst="rect">
                      <a:avLst/>
                    </a:prstGeom>
                    <a:noFill/>
                    <a:ln w="9525">
                      <a:noFill/>
                    </a:ln>
                  </pic:spPr>
                </pic:pic>
              </a:graphicData>
            </a:graphic>
          </wp:inline>
        </w:drawing>
      </w:r>
    </w:p>
    <w:p>
      <w:pPr>
        <w:jc w:val="center"/>
      </w:pPr>
      <w:r>
        <w:rPr>
          <w:rFonts w:ascii="Times New Roman" w:hAnsi="Times New Roman" w:cs="Times New Roman"/>
          <w:b/>
          <w:szCs w:val="21"/>
        </w:rPr>
        <w:t>图5-</w:t>
      </w:r>
      <w:r>
        <w:rPr>
          <w:rFonts w:hint="eastAsia" w:ascii="Times New Roman" w:hAnsi="Times New Roman" w:cs="Times New Roman"/>
          <w:b/>
          <w:szCs w:val="21"/>
        </w:rPr>
        <w:t>4项目动态</w:t>
      </w:r>
      <w:r>
        <w:rPr>
          <w:rFonts w:ascii="Times New Roman" w:hAnsi="Times New Roman" w:cs="Times New Roman"/>
          <w:b/>
          <w:szCs w:val="21"/>
        </w:rPr>
        <w:t>界面设计</w:t>
      </w:r>
    </w:p>
    <w:p>
      <w:pPr>
        <w:spacing w:line="400" w:lineRule="exact"/>
        <w:ind w:firstLine="480" w:firstLineChars="200"/>
        <w:jc w:val="left"/>
        <w:rPr>
          <w:rFonts w:ascii="Times New Roman" w:hAnsi="Times New Roman" w:eastAsia="楷体" w:cs="Times New Roman"/>
          <w:sz w:val="24"/>
        </w:rPr>
      </w:pPr>
      <w:r>
        <w:rPr>
          <w:rFonts w:hint="eastAsia" w:ascii="Times New Roman" w:hAnsi="Times New Roman" w:eastAsia="楷体" w:cs="Times New Roman"/>
          <w:sz w:val="24"/>
        </w:rPr>
        <w:t>4</w:t>
      </w:r>
      <w:r>
        <w:rPr>
          <w:rFonts w:ascii="Times New Roman" w:hAnsi="Times New Roman" w:eastAsia="楷体" w:cs="Times New Roman"/>
          <w:sz w:val="24"/>
        </w:rPr>
        <w:t>.</w:t>
      </w:r>
      <w:r>
        <w:rPr>
          <w:rFonts w:hint="eastAsia" w:ascii="Times New Roman" w:hAnsi="Times New Roman" w:eastAsia="楷体" w:cs="Times New Roman"/>
          <w:sz w:val="24"/>
        </w:rPr>
        <w:t>后台登陆</w:t>
      </w:r>
      <w:r>
        <w:rPr>
          <w:rFonts w:ascii="Times New Roman" w:hAnsi="Times New Roman" w:eastAsia="楷体" w:cs="Times New Roman"/>
          <w:sz w:val="24"/>
        </w:rPr>
        <w:t>界面设计</w:t>
      </w:r>
    </w:p>
    <w:p>
      <w:pPr>
        <w:spacing w:line="400" w:lineRule="exact"/>
        <w:ind w:firstLine="420" w:firstLineChars="200"/>
        <w:jc w:val="left"/>
        <w:rPr>
          <w:rFonts w:asciiTheme="minorEastAsia" w:hAnsiTheme="minorEastAsia" w:cstheme="minorEastAsia"/>
        </w:rPr>
      </w:pPr>
      <w:r>
        <w:rPr>
          <w:rFonts w:hint="eastAsia" w:asciiTheme="minorEastAsia" w:hAnsiTheme="minorEastAsia" w:cstheme="minorEastAsia"/>
        </w:rPr>
        <w:t>登陆需要提供邮箱、密码、角色</w:t>
      </w:r>
      <w:r>
        <w:rPr>
          <w:rFonts w:asciiTheme="minorEastAsia" w:hAnsiTheme="minorEastAsia" w:cstheme="minorEastAsia"/>
        </w:rPr>
        <w:t>。具体如图5-</w:t>
      </w:r>
      <w:r>
        <w:rPr>
          <w:rFonts w:hint="eastAsia" w:asciiTheme="minorEastAsia" w:hAnsiTheme="minorEastAsia" w:cstheme="minorEastAsia"/>
        </w:rPr>
        <w:t>5</w:t>
      </w:r>
      <w:r>
        <w:rPr>
          <w:rFonts w:asciiTheme="minorEastAsia" w:hAnsiTheme="minorEastAsia" w:cstheme="minorEastAsia"/>
        </w:rPr>
        <w:t>所示。</w:t>
      </w:r>
    </w:p>
    <w:p>
      <w:r>
        <w:drawing>
          <wp:inline distT="0" distB="0" distL="114300" distR="114300">
            <wp:extent cx="5269865" cy="2908935"/>
            <wp:effectExtent l="0" t="0" r="6985" b="571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52"/>
                    <a:stretch>
                      <a:fillRect/>
                    </a:stretch>
                  </pic:blipFill>
                  <pic:spPr>
                    <a:xfrm>
                      <a:off x="0" y="0"/>
                      <a:ext cx="5269865" cy="2908935"/>
                    </a:xfrm>
                    <a:prstGeom prst="rect">
                      <a:avLst/>
                    </a:prstGeom>
                    <a:noFill/>
                    <a:ln w="9525">
                      <a:noFill/>
                    </a:ln>
                  </pic:spPr>
                </pic:pic>
              </a:graphicData>
            </a:graphic>
          </wp:inline>
        </w:drawing>
      </w:r>
    </w:p>
    <w:p>
      <w:pPr>
        <w:jc w:val="center"/>
      </w:pPr>
      <w:r>
        <w:rPr>
          <w:rFonts w:ascii="Times New Roman" w:hAnsi="Times New Roman" w:cs="Times New Roman"/>
          <w:b/>
          <w:szCs w:val="21"/>
        </w:rPr>
        <w:t>图5-</w:t>
      </w:r>
      <w:r>
        <w:rPr>
          <w:rFonts w:hint="eastAsia" w:ascii="Times New Roman" w:hAnsi="Times New Roman" w:cs="Times New Roman"/>
          <w:b/>
          <w:szCs w:val="21"/>
        </w:rPr>
        <w:t>5后台登录</w:t>
      </w:r>
      <w:r>
        <w:rPr>
          <w:rFonts w:ascii="Times New Roman" w:hAnsi="Times New Roman" w:cs="Times New Roman"/>
          <w:b/>
          <w:szCs w:val="21"/>
        </w:rPr>
        <w:t>界面设计</w:t>
      </w:r>
    </w:p>
    <w:p>
      <w:pPr>
        <w:spacing w:line="400" w:lineRule="exact"/>
        <w:ind w:firstLine="480" w:firstLineChars="200"/>
        <w:jc w:val="left"/>
        <w:rPr>
          <w:rFonts w:ascii="Times New Roman" w:hAnsi="Times New Roman" w:eastAsia="楷体" w:cs="Times New Roman"/>
          <w:sz w:val="24"/>
        </w:rPr>
      </w:pPr>
      <w:r>
        <w:rPr>
          <w:rFonts w:hint="eastAsia" w:ascii="Times New Roman" w:hAnsi="Times New Roman" w:eastAsia="楷体" w:cs="Times New Roman"/>
          <w:sz w:val="24"/>
        </w:rPr>
        <w:t>5.项目创建</w:t>
      </w:r>
      <w:r>
        <w:rPr>
          <w:rFonts w:ascii="Times New Roman" w:hAnsi="Times New Roman" w:eastAsia="楷体" w:cs="Times New Roman"/>
          <w:sz w:val="24"/>
        </w:rPr>
        <w:t>界面设计</w:t>
      </w:r>
    </w:p>
    <w:p>
      <w:pPr>
        <w:spacing w:line="400" w:lineRule="exact"/>
        <w:ind w:firstLine="420" w:firstLineChars="200"/>
        <w:jc w:val="left"/>
        <w:rPr>
          <w:rFonts w:asciiTheme="minorEastAsia" w:hAnsiTheme="minorEastAsia" w:cstheme="minorEastAsia"/>
        </w:rPr>
      </w:pPr>
      <w:r>
        <w:rPr>
          <w:rFonts w:hint="eastAsia" w:asciiTheme="minorEastAsia" w:hAnsiTheme="minorEastAsia" w:cstheme="minorEastAsia"/>
        </w:rPr>
        <w:t>在项目创建界面中填写项目必要信息，选择后台维护的指导教师、开发语言、开发平台，上传立项书和预算书</w:t>
      </w:r>
      <w:r>
        <w:rPr>
          <w:rFonts w:asciiTheme="minorEastAsia" w:hAnsiTheme="minorEastAsia" w:cstheme="minorEastAsia"/>
        </w:rPr>
        <w:t>。具体如图5-</w:t>
      </w:r>
      <w:r>
        <w:rPr>
          <w:rFonts w:hint="eastAsia" w:asciiTheme="minorEastAsia" w:hAnsiTheme="minorEastAsia" w:cstheme="minorEastAsia"/>
        </w:rPr>
        <w:t>6</w:t>
      </w:r>
      <w:r>
        <w:rPr>
          <w:rFonts w:asciiTheme="minorEastAsia" w:hAnsiTheme="minorEastAsia" w:cstheme="minorEastAsia"/>
        </w:rPr>
        <w:t>所示。</w:t>
      </w:r>
    </w:p>
    <w:p>
      <w:r>
        <w:drawing>
          <wp:inline distT="0" distB="0" distL="114300" distR="114300">
            <wp:extent cx="5263515" cy="1938655"/>
            <wp:effectExtent l="0" t="0" r="13335" b="444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53"/>
                    <a:stretch>
                      <a:fillRect/>
                    </a:stretch>
                  </pic:blipFill>
                  <pic:spPr>
                    <a:xfrm>
                      <a:off x="0" y="0"/>
                      <a:ext cx="5263515" cy="1938655"/>
                    </a:xfrm>
                    <a:prstGeom prst="rect">
                      <a:avLst/>
                    </a:prstGeom>
                    <a:noFill/>
                    <a:ln w="9525">
                      <a:noFill/>
                    </a:ln>
                  </pic:spPr>
                </pic:pic>
              </a:graphicData>
            </a:graphic>
          </wp:inline>
        </w:drawing>
      </w:r>
    </w:p>
    <w:p>
      <w:pPr>
        <w:jc w:val="center"/>
        <w:rPr>
          <w:rFonts w:ascii="Times New Roman" w:hAnsi="Times New Roman" w:eastAsia="楷体" w:cs="Times New Roman"/>
          <w:sz w:val="24"/>
        </w:rPr>
      </w:pPr>
      <w:r>
        <w:rPr>
          <w:rFonts w:ascii="Times New Roman" w:hAnsi="Times New Roman" w:cs="Times New Roman"/>
          <w:b/>
          <w:szCs w:val="21"/>
        </w:rPr>
        <w:t>图5-</w:t>
      </w:r>
      <w:r>
        <w:rPr>
          <w:rFonts w:hint="eastAsia" w:ascii="Times New Roman" w:hAnsi="Times New Roman" w:cs="Times New Roman"/>
          <w:b/>
          <w:szCs w:val="21"/>
        </w:rPr>
        <w:t>6项目创建</w:t>
      </w:r>
      <w:r>
        <w:rPr>
          <w:rFonts w:ascii="Times New Roman" w:hAnsi="Times New Roman" w:cs="Times New Roman"/>
          <w:b/>
          <w:szCs w:val="21"/>
        </w:rPr>
        <w:t>界面设计</w:t>
      </w:r>
    </w:p>
    <w:p>
      <w:pPr>
        <w:spacing w:line="400" w:lineRule="exact"/>
        <w:ind w:firstLine="480" w:firstLineChars="200"/>
        <w:jc w:val="left"/>
        <w:rPr>
          <w:rFonts w:ascii="Times New Roman" w:hAnsi="Times New Roman" w:eastAsia="楷体" w:cs="Times New Roman"/>
          <w:sz w:val="24"/>
        </w:rPr>
      </w:pPr>
      <w:r>
        <w:rPr>
          <w:rFonts w:hint="eastAsia" w:ascii="Times New Roman" w:hAnsi="Times New Roman" w:eastAsia="楷体" w:cs="Times New Roman"/>
          <w:sz w:val="24"/>
        </w:rPr>
        <w:t>6</w:t>
      </w:r>
      <w:r>
        <w:rPr>
          <w:rFonts w:ascii="Times New Roman" w:hAnsi="Times New Roman" w:eastAsia="楷体" w:cs="Times New Roman"/>
          <w:sz w:val="24"/>
        </w:rPr>
        <w:t>.</w:t>
      </w:r>
      <w:r>
        <w:rPr>
          <w:rFonts w:hint="eastAsia" w:ascii="Times New Roman" w:hAnsi="Times New Roman" w:eastAsia="楷体" w:cs="Times New Roman"/>
          <w:sz w:val="24"/>
        </w:rPr>
        <w:t>项目列表</w:t>
      </w:r>
      <w:r>
        <w:rPr>
          <w:rFonts w:ascii="Times New Roman" w:hAnsi="Times New Roman" w:eastAsia="楷体" w:cs="Times New Roman"/>
          <w:sz w:val="24"/>
        </w:rPr>
        <w:t>界面设计</w:t>
      </w:r>
    </w:p>
    <w:p>
      <w:pPr>
        <w:spacing w:line="400" w:lineRule="exact"/>
        <w:ind w:firstLine="420" w:firstLineChars="200"/>
        <w:jc w:val="left"/>
        <w:rPr>
          <w:rFonts w:ascii="Times New Roman" w:hAnsi="Times New Roman" w:eastAsia="宋体" w:cs="Times New Roman"/>
          <w:bCs/>
          <w:sz w:val="28"/>
          <w:szCs w:val="28"/>
        </w:rPr>
      </w:pPr>
      <w:r>
        <w:rPr>
          <w:rFonts w:hint="eastAsia" w:asciiTheme="minorEastAsia" w:hAnsiTheme="minorEastAsia" w:cstheme="minorEastAsia"/>
        </w:rPr>
        <w:t>项目列表界面</w:t>
      </w:r>
      <w:r>
        <w:rPr>
          <w:rFonts w:asciiTheme="minorEastAsia" w:hAnsiTheme="minorEastAsia" w:cstheme="minorEastAsia"/>
        </w:rPr>
        <w:t>中展示的是</w:t>
      </w:r>
      <w:r>
        <w:rPr>
          <w:rFonts w:hint="eastAsia" w:asciiTheme="minorEastAsia" w:hAnsiTheme="minorEastAsia" w:cstheme="minorEastAsia"/>
        </w:rPr>
        <w:t>该用户所有创建的项目和参与此项目，用户可以通过上面的担任角色查出自己参与的项目和自己创建的项目，另外用户可以在该界面可以看到项目的状态，由于登陆用户的角色不同，项目状态的不同从而导致用户对该项目拥有不同的操作权限，从改图可看出项目状态会有5个状态：组件团队中、开发中、待初期审核、待结题审核、已完成</w:t>
      </w:r>
      <w:r>
        <w:rPr>
          <w:rFonts w:asciiTheme="minorEastAsia" w:hAnsiTheme="minorEastAsia" w:cstheme="minorEastAsia"/>
        </w:rPr>
        <w:t>。具体如图5-</w:t>
      </w:r>
      <w:r>
        <w:rPr>
          <w:rFonts w:hint="eastAsia" w:asciiTheme="minorEastAsia" w:hAnsiTheme="minorEastAsia" w:cstheme="minorEastAsia"/>
        </w:rPr>
        <w:t>7</w:t>
      </w:r>
      <w:r>
        <w:rPr>
          <w:rFonts w:asciiTheme="minorEastAsia" w:hAnsiTheme="minorEastAsia" w:cstheme="minorEastAsia"/>
        </w:rPr>
        <w:t>所示。</w:t>
      </w:r>
    </w:p>
    <w:p/>
    <w:p>
      <w:r>
        <w:drawing>
          <wp:inline distT="0" distB="0" distL="114300" distR="114300">
            <wp:extent cx="5271135" cy="1766570"/>
            <wp:effectExtent l="0" t="0" r="5715" b="508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54"/>
                    <a:stretch>
                      <a:fillRect/>
                    </a:stretch>
                  </pic:blipFill>
                  <pic:spPr>
                    <a:xfrm>
                      <a:off x="0" y="0"/>
                      <a:ext cx="5271135" cy="1766570"/>
                    </a:xfrm>
                    <a:prstGeom prst="rect">
                      <a:avLst/>
                    </a:prstGeom>
                    <a:noFill/>
                    <a:ln w="9525">
                      <a:noFill/>
                    </a:ln>
                  </pic:spPr>
                </pic:pic>
              </a:graphicData>
            </a:graphic>
          </wp:inline>
        </w:drawing>
      </w:r>
    </w:p>
    <w:p>
      <w:pPr>
        <w:jc w:val="center"/>
        <w:rPr>
          <w:rFonts w:ascii="Times New Roman" w:hAnsi="Times New Roman" w:eastAsia="楷体" w:cs="Times New Roman"/>
          <w:sz w:val="24"/>
        </w:rPr>
      </w:pPr>
      <w:r>
        <w:rPr>
          <w:rFonts w:ascii="Times New Roman" w:hAnsi="Times New Roman" w:cs="Times New Roman"/>
          <w:b/>
          <w:szCs w:val="21"/>
        </w:rPr>
        <w:t>图5-</w:t>
      </w:r>
      <w:r>
        <w:rPr>
          <w:rFonts w:hint="eastAsia" w:ascii="Times New Roman" w:hAnsi="Times New Roman" w:cs="Times New Roman"/>
          <w:b/>
          <w:szCs w:val="21"/>
        </w:rPr>
        <w:t>7项目列表</w:t>
      </w:r>
      <w:r>
        <w:rPr>
          <w:rFonts w:ascii="Times New Roman" w:hAnsi="Times New Roman" w:cs="Times New Roman"/>
          <w:b/>
          <w:szCs w:val="21"/>
        </w:rPr>
        <w:t>界面设计</w:t>
      </w:r>
    </w:p>
    <w:p/>
    <w:p>
      <w:pPr>
        <w:spacing w:line="400" w:lineRule="exact"/>
        <w:ind w:firstLine="480" w:firstLineChars="200"/>
        <w:jc w:val="left"/>
        <w:rPr>
          <w:rFonts w:ascii="Times New Roman" w:hAnsi="Times New Roman" w:eastAsia="楷体" w:cs="Times New Roman"/>
          <w:sz w:val="24"/>
        </w:rPr>
      </w:pPr>
      <w:r>
        <w:rPr>
          <w:rFonts w:hint="eastAsia" w:ascii="Times New Roman" w:hAnsi="Times New Roman" w:eastAsia="楷体" w:cs="Times New Roman"/>
          <w:sz w:val="24"/>
        </w:rPr>
        <w:t>7</w:t>
      </w:r>
      <w:r>
        <w:rPr>
          <w:rFonts w:ascii="Times New Roman" w:hAnsi="Times New Roman" w:eastAsia="楷体" w:cs="Times New Roman"/>
          <w:sz w:val="24"/>
        </w:rPr>
        <w:t>.</w:t>
      </w:r>
      <w:r>
        <w:rPr>
          <w:rFonts w:hint="eastAsia" w:ascii="Times New Roman" w:hAnsi="Times New Roman" w:eastAsia="楷体" w:cs="Times New Roman"/>
          <w:sz w:val="24"/>
        </w:rPr>
        <w:t>项目详情查看</w:t>
      </w:r>
      <w:r>
        <w:rPr>
          <w:rFonts w:ascii="Times New Roman" w:hAnsi="Times New Roman" w:eastAsia="楷体" w:cs="Times New Roman"/>
          <w:sz w:val="24"/>
        </w:rPr>
        <w:t>界面设计</w:t>
      </w:r>
    </w:p>
    <w:p>
      <w:pPr>
        <w:spacing w:line="400" w:lineRule="exact"/>
        <w:ind w:firstLine="420" w:firstLineChars="200"/>
        <w:jc w:val="left"/>
        <w:rPr>
          <w:rFonts w:asciiTheme="minorEastAsia" w:hAnsiTheme="minorEastAsia" w:cstheme="minorEastAsia"/>
        </w:rPr>
      </w:pPr>
      <w:r>
        <w:rPr>
          <w:rFonts w:hint="eastAsia" w:asciiTheme="minorEastAsia" w:hAnsiTheme="minorEastAsia" w:cstheme="minorEastAsia"/>
        </w:rPr>
        <w:t>项目详情页面可以查看到项目有关所有信息</w:t>
      </w:r>
      <w:r>
        <w:rPr>
          <w:rFonts w:asciiTheme="minorEastAsia" w:hAnsiTheme="minorEastAsia" w:cstheme="minorEastAsia"/>
        </w:rPr>
        <w:t>。具体如图5-</w:t>
      </w:r>
      <w:r>
        <w:rPr>
          <w:rFonts w:hint="eastAsia" w:asciiTheme="minorEastAsia" w:hAnsiTheme="minorEastAsia" w:cstheme="minorEastAsia"/>
        </w:rPr>
        <w:t>8</w:t>
      </w:r>
      <w:r>
        <w:rPr>
          <w:rFonts w:asciiTheme="minorEastAsia" w:hAnsiTheme="minorEastAsia" w:cstheme="minorEastAsia"/>
        </w:rPr>
        <w:t>所示。</w:t>
      </w:r>
    </w:p>
    <w:p/>
    <w:p>
      <w:r>
        <w:drawing>
          <wp:inline distT="0" distB="0" distL="114300" distR="114300">
            <wp:extent cx="5266055" cy="1756410"/>
            <wp:effectExtent l="0" t="0" r="10795" b="15240"/>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55"/>
                    <a:stretch>
                      <a:fillRect/>
                    </a:stretch>
                  </pic:blipFill>
                  <pic:spPr>
                    <a:xfrm>
                      <a:off x="0" y="0"/>
                      <a:ext cx="5266055" cy="1756410"/>
                    </a:xfrm>
                    <a:prstGeom prst="rect">
                      <a:avLst/>
                    </a:prstGeom>
                    <a:noFill/>
                    <a:ln w="9525">
                      <a:noFill/>
                    </a:ln>
                  </pic:spPr>
                </pic:pic>
              </a:graphicData>
            </a:graphic>
          </wp:inline>
        </w:drawing>
      </w:r>
    </w:p>
    <w:p>
      <w:pPr>
        <w:jc w:val="center"/>
      </w:pPr>
      <w:r>
        <w:rPr>
          <w:rFonts w:ascii="Times New Roman" w:hAnsi="Times New Roman" w:cs="Times New Roman"/>
          <w:b/>
          <w:szCs w:val="21"/>
        </w:rPr>
        <w:t>图5-</w:t>
      </w:r>
      <w:r>
        <w:rPr>
          <w:rFonts w:hint="eastAsia" w:ascii="Times New Roman" w:hAnsi="Times New Roman" w:cs="Times New Roman"/>
          <w:b/>
          <w:szCs w:val="21"/>
        </w:rPr>
        <w:t>8项目详情</w:t>
      </w:r>
      <w:r>
        <w:rPr>
          <w:rFonts w:ascii="Times New Roman" w:hAnsi="Times New Roman" w:cs="Times New Roman"/>
          <w:b/>
          <w:szCs w:val="21"/>
        </w:rPr>
        <w:t>界面设计</w:t>
      </w:r>
    </w:p>
    <w:p>
      <w:pPr>
        <w:spacing w:line="400" w:lineRule="exact"/>
        <w:ind w:firstLine="480" w:firstLineChars="200"/>
        <w:jc w:val="left"/>
        <w:rPr>
          <w:rFonts w:ascii="Times New Roman" w:hAnsi="Times New Roman" w:eastAsia="楷体" w:cs="Times New Roman"/>
          <w:sz w:val="24"/>
        </w:rPr>
      </w:pPr>
      <w:r>
        <w:rPr>
          <w:rFonts w:hint="eastAsia" w:ascii="Times New Roman" w:hAnsi="Times New Roman" w:eastAsia="楷体" w:cs="Times New Roman"/>
          <w:sz w:val="24"/>
        </w:rPr>
        <w:t>8</w:t>
      </w:r>
      <w:r>
        <w:rPr>
          <w:rFonts w:ascii="Times New Roman" w:hAnsi="Times New Roman" w:eastAsia="楷体" w:cs="Times New Roman"/>
          <w:sz w:val="24"/>
        </w:rPr>
        <w:t>.</w:t>
      </w:r>
      <w:r>
        <w:rPr>
          <w:rFonts w:hint="eastAsia" w:ascii="Times New Roman" w:hAnsi="Times New Roman" w:eastAsia="楷体" w:cs="Times New Roman"/>
          <w:sz w:val="24"/>
        </w:rPr>
        <w:t>任务列表</w:t>
      </w:r>
      <w:r>
        <w:rPr>
          <w:rFonts w:ascii="Times New Roman" w:hAnsi="Times New Roman" w:eastAsia="楷体" w:cs="Times New Roman"/>
          <w:sz w:val="24"/>
        </w:rPr>
        <w:t>界面设计</w:t>
      </w:r>
    </w:p>
    <w:p>
      <w:pPr>
        <w:spacing w:line="400" w:lineRule="exact"/>
        <w:ind w:firstLine="420" w:firstLineChars="200"/>
        <w:jc w:val="left"/>
      </w:pPr>
      <w:r>
        <w:rPr>
          <w:rFonts w:hint="eastAsia" w:asciiTheme="minorEastAsia" w:hAnsiTheme="minorEastAsia" w:cstheme="minorEastAsia"/>
        </w:rPr>
        <w:t>任务列表</w:t>
      </w:r>
      <w:r>
        <w:rPr>
          <w:rFonts w:asciiTheme="minorEastAsia" w:hAnsiTheme="minorEastAsia" w:cstheme="minorEastAsia"/>
        </w:rPr>
        <w:t>界面中</w:t>
      </w:r>
      <w:r>
        <w:rPr>
          <w:rFonts w:hint="eastAsia" w:asciiTheme="minorEastAsia" w:hAnsiTheme="minorEastAsia" w:cstheme="minorEastAsia"/>
        </w:rPr>
        <w:t>展示了当前用户所有任务，当前用户可以在此处管理项目任务也可以查看项目创建人给自己分配的任务</w:t>
      </w:r>
      <w:r>
        <w:rPr>
          <w:rFonts w:asciiTheme="minorEastAsia" w:hAnsiTheme="minorEastAsia" w:cstheme="minorEastAsia"/>
        </w:rPr>
        <w:t>。具体如图5-</w:t>
      </w:r>
      <w:r>
        <w:rPr>
          <w:rFonts w:hint="eastAsia" w:asciiTheme="minorEastAsia" w:hAnsiTheme="minorEastAsia" w:cstheme="minorEastAsia"/>
        </w:rPr>
        <w:t>9</w:t>
      </w:r>
      <w:r>
        <w:rPr>
          <w:rFonts w:asciiTheme="minorEastAsia" w:hAnsiTheme="minorEastAsia" w:cstheme="minorEastAsia"/>
        </w:rPr>
        <w:t>所示。</w:t>
      </w:r>
    </w:p>
    <w:p>
      <w:r>
        <w:drawing>
          <wp:inline distT="0" distB="0" distL="114300" distR="114300">
            <wp:extent cx="5267325" cy="1635760"/>
            <wp:effectExtent l="0" t="0" r="9525" b="2540"/>
            <wp:docPr id="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7"/>
                    <pic:cNvPicPr>
                      <a:picLocks noChangeAspect="1"/>
                    </pic:cNvPicPr>
                  </pic:nvPicPr>
                  <pic:blipFill>
                    <a:blip r:embed="rId56"/>
                    <a:stretch>
                      <a:fillRect/>
                    </a:stretch>
                  </pic:blipFill>
                  <pic:spPr>
                    <a:xfrm>
                      <a:off x="0" y="0"/>
                      <a:ext cx="5267325" cy="1635760"/>
                    </a:xfrm>
                    <a:prstGeom prst="rect">
                      <a:avLst/>
                    </a:prstGeom>
                    <a:noFill/>
                    <a:ln w="9525">
                      <a:noFill/>
                    </a:ln>
                  </pic:spPr>
                </pic:pic>
              </a:graphicData>
            </a:graphic>
          </wp:inline>
        </w:drawing>
      </w:r>
    </w:p>
    <w:p>
      <w:pPr>
        <w:jc w:val="center"/>
      </w:pPr>
      <w:r>
        <w:rPr>
          <w:rFonts w:ascii="Times New Roman" w:hAnsi="Times New Roman" w:cs="Times New Roman"/>
          <w:b/>
          <w:szCs w:val="21"/>
        </w:rPr>
        <w:t>图5-</w:t>
      </w:r>
      <w:r>
        <w:rPr>
          <w:rFonts w:hint="eastAsia" w:ascii="Times New Roman" w:hAnsi="Times New Roman" w:cs="Times New Roman"/>
          <w:b/>
          <w:szCs w:val="21"/>
        </w:rPr>
        <w:t>9任务列表</w:t>
      </w:r>
      <w:r>
        <w:rPr>
          <w:rFonts w:ascii="Times New Roman" w:hAnsi="Times New Roman" w:cs="Times New Roman"/>
          <w:b/>
          <w:szCs w:val="21"/>
        </w:rPr>
        <w:t>界面设计</w:t>
      </w:r>
    </w:p>
    <w:p>
      <w:pPr>
        <w:spacing w:line="400" w:lineRule="exact"/>
        <w:ind w:firstLine="480" w:firstLineChars="200"/>
        <w:jc w:val="left"/>
        <w:rPr>
          <w:rFonts w:ascii="Times New Roman" w:hAnsi="Times New Roman" w:eastAsia="楷体" w:cs="Times New Roman"/>
          <w:sz w:val="24"/>
        </w:rPr>
      </w:pPr>
      <w:r>
        <w:rPr>
          <w:rFonts w:hint="eastAsia" w:ascii="Times New Roman" w:hAnsi="Times New Roman" w:eastAsia="楷体" w:cs="Times New Roman"/>
          <w:sz w:val="24"/>
        </w:rPr>
        <w:t>9</w:t>
      </w:r>
      <w:r>
        <w:rPr>
          <w:rFonts w:ascii="Times New Roman" w:hAnsi="Times New Roman" w:eastAsia="楷体" w:cs="Times New Roman"/>
          <w:sz w:val="24"/>
        </w:rPr>
        <w:t>.</w:t>
      </w:r>
      <w:r>
        <w:rPr>
          <w:rFonts w:hint="eastAsia" w:ascii="Times New Roman" w:hAnsi="Times New Roman" w:eastAsia="楷体" w:cs="Times New Roman"/>
          <w:sz w:val="24"/>
        </w:rPr>
        <w:t>创建任务</w:t>
      </w:r>
      <w:r>
        <w:rPr>
          <w:rFonts w:ascii="Times New Roman" w:hAnsi="Times New Roman" w:eastAsia="楷体" w:cs="Times New Roman"/>
          <w:sz w:val="24"/>
        </w:rPr>
        <w:t>界面设计</w:t>
      </w:r>
    </w:p>
    <w:p>
      <w:pPr>
        <w:spacing w:line="400" w:lineRule="exact"/>
        <w:ind w:firstLine="420" w:firstLineChars="200"/>
        <w:jc w:val="left"/>
      </w:pPr>
      <w:r>
        <w:rPr>
          <w:rFonts w:hint="eastAsia" w:asciiTheme="minorEastAsia" w:hAnsiTheme="minorEastAsia" w:cstheme="minorEastAsia"/>
        </w:rPr>
        <w:t>项目创建者可以在该页面对创建的项目自定义，项目任务生命周期，当项目创建者将项目的总体任务周期分配好之后，系统会自动的将每一周期任务关联到项目团队的每一人，供创建者分配</w:t>
      </w:r>
      <w:r>
        <w:rPr>
          <w:rFonts w:asciiTheme="minorEastAsia" w:hAnsiTheme="minorEastAsia" w:cstheme="minorEastAsia"/>
        </w:rPr>
        <w:t>。具体如图5-</w:t>
      </w:r>
      <w:r>
        <w:rPr>
          <w:rFonts w:hint="eastAsia" w:asciiTheme="minorEastAsia" w:hAnsiTheme="minorEastAsia" w:cstheme="minorEastAsia"/>
        </w:rPr>
        <w:t>10</w:t>
      </w:r>
      <w:r>
        <w:rPr>
          <w:rFonts w:asciiTheme="minorEastAsia" w:hAnsiTheme="minorEastAsia" w:cstheme="minorEastAsia"/>
        </w:rPr>
        <w:t>所示。</w:t>
      </w:r>
    </w:p>
    <w:p>
      <w:r>
        <w:drawing>
          <wp:inline distT="0" distB="0" distL="114300" distR="114300">
            <wp:extent cx="5266055" cy="1850390"/>
            <wp:effectExtent l="0" t="0" r="10795" b="16510"/>
            <wp:docPr id="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0"/>
                    <pic:cNvPicPr>
                      <a:picLocks noChangeAspect="1"/>
                    </pic:cNvPicPr>
                  </pic:nvPicPr>
                  <pic:blipFill>
                    <a:blip r:embed="rId57"/>
                    <a:stretch>
                      <a:fillRect/>
                    </a:stretch>
                  </pic:blipFill>
                  <pic:spPr>
                    <a:xfrm>
                      <a:off x="0" y="0"/>
                      <a:ext cx="5266055" cy="1850390"/>
                    </a:xfrm>
                    <a:prstGeom prst="rect">
                      <a:avLst/>
                    </a:prstGeom>
                    <a:noFill/>
                    <a:ln w="9525">
                      <a:noFill/>
                    </a:ln>
                  </pic:spPr>
                </pic:pic>
              </a:graphicData>
            </a:graphic>
          </wp:inline>
        </w:drawing>
      </w:r>
    </w:p>
    <w:p>
      <w:pPr>
        <w:jc w:val="center"/>
      </w:pPr>
      <w:r>
        <w:rPr>
          <w:rFonts w:ascii="Times New Roman" w:hAnsi="Times New Roman" w:cs="Times New Roman"/>
          <w:b/>
          <w:szCs w:val="21"/>
        </w:rPr>
        <w:t>图5-</w:t>
      </w:r>
      <w:r>
        <w:rPr>
          <w:rFonts w:hint="eastAsia" w:ascii="Times New Roman" w:hAnsi="Times New Roman" w:cs="Times New Roman"/>
          <w:b/>
          <w:szCs w:val="21"/>
        </w:rPr>
        <w:t>10创建任务</w:t>
      </w:r>
      <w:r>
        <w:rPr>
          <w:rFonts w:ascii="Times New Roman" w:hAnsi="Times New Roman" w:cs="Times New Roman"/>
          <w:b/>
          <w:szCs w:val="21"/>
        </w:rPr>
        <w:t>界面设计</w:t>
      </w:r>
    </w:p>
    <w:p>
      <w:pPr>
        <w:spacing w:line="400" w:lineRule="exact"/>
        <w:ind w:firstLine="480" w:firstLineChars="200"/>
        <w:jc w:val="left"/>
        <w:rPr>
          <w:rFonts w:ascii="Times New Roman" w:hAnsi="Times New Roman" w:eastAsia="楷体" w:cs="Times New Roman"/>
          <w:sz w:val="24"/>
        </w:rPr>
      </w:pPr>
      <w:r>
        <w:rPr>
          <w:rFonts w:ascii="Times New Roman" w:hAnsi="Times New Roman" w:eastAsia="楷体" w:cs="Times New Roman"/>
          <w:sz w:val="24"/>
        </w:rPr>
        <w:t>1</w:t>
      </w:r>
      <w:r>
        <w:rPr>
          <w:rFonts w:hint="eastAsia" w:ascii="Times New Roman" w:hAnsi="Times New Roman" w:eastAsia="楷体" w:cs="Times New Roman"/>
          <w:sz w:val="24"/>
        </w:rPr>
        <w:t>0</w:t>
      </w:r>
      <w:r>
        <w:rPr>
          <w:rFonts w:ascii="Times New Roman" w:hAnsi="Times New Roman" w:eastAsia="楷体" w:cs="Times New Roman"/>
          <w:sz w:val="24"/>
        </w:rPr>
        <w:t>.</w:t>
      </w:r>
      <w:r>
        <w:rPr>
          <w:rFonts w:hint="eastAsia" w:ascii="Times New Roman" w:hAnsi="Times New Roman" w:eastAsia="楷体" w:cs="Times New Roman"/>
          <w:sz w:val="24"/>
        </w:rPr>
        <w:t>分配任务</w:t>
      </w:r>
      <w:r>
        <w:rPr>
          <w:rFonts w:ascii="Times New Roman" w:hAnsi="Times New Roman" w:eastAsia="楷体" w:cs="Times New Roman"/>
          <w:sz w:val="24"/>
        </w:rPr>
        <w:t>界面设计</w:t>
      </w:r>
    </w:p>
    <w:p>
      <w:pPr>
        <w:spacing w:line="400" w:lineRule="exact"/>
        <w:ind w:firstLine="420" w:firstLineChars="200"/>
        <w:jc w:val="left"/>
      </w:pPr>
      <w:r>
        <w:rPr>
          <w:rFonts w:hint="eastAsia" w:asciiTheme="minorEastAsia" w:hAnsiTheme="minorEastAsia" w:cstheme="minorEastAsia"/>
        </w:rPr>
        <w:t>在分配任务</w:t>
      </w:r>
      <w:r>
        <w:rPr>
          <w:rFonts w:asciiTheme="minorEastAsia" w:hAnsiTheme="minorEastAsia" w:cstheme="minorEastAsia"/>
        </w:rPr>
        <w:t>界面</w:t>
      </w:r>
      <w:r>
        <w:rPr>
          <w:rFonts w:hint="eastAsia" w:asciiTheme="minorEastAsia" w:hAnsiTheme="minorEastAsia" w:cstheme="minorEastAsia"/>
        </w:rPr>
        <w:t>中项目创建者可以对创建的任务进行分配</w:t>
      </w:r>
      <w:r>
        <w:rPr>
          <w:rFonts w:asciiTheme="minorEastAsia" w:hAnsiTheme="minorEastAsia" w:cstheme="minorEastAsia"/>
        </w:rPr>
        <w:t>。具体如图5-</w:t>
      </w:r>
      <w:r>
        <w:rPr>
          <w:rFonts w:hint="eastAsia" w:asciiTheme="minorEastAsia" w:hAnsiTheme="minorEastAsia" w:cstheme="minorEastAsia"/>
        </w:rPr>
        <w:t>11</w:t>
      </w:r>
      <w:r>
        <w:rPr>
          <w:rFonts w:asciiTheme="minorEastAsia" w:hAnsiTheme="minorEastAsia" w:cstheme="minorEastAsia"/>
        </w:rPr>
        <w:t>所示。</w:t>
      </w:r>
    </w:p>
    <w:p>
      <w:r>
        <w:drawing>
          <wp:inline distT="0" distB="0" distL="114300" distR="114300">
            <wp:extent cx="5266690" cy="1824990"/>
            <wp:effectExtent l="0" t="0" r="10160" b="3810"/>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58"/>
                    <a:stretch>
                      <a:fillRect/>
                    </a:stretch>
                  </pic:blipFill>
                  <pic:spPr>
                    <a:xfrm>
                      <a:off x="0" y="0"/>
                      <a:ext cx="5266690" cy="1824990"/>
                    </a:xfrm>
                    <a:prstGeom prst="rect">
                      <a:avLst/>
                    </a:prstGeom>
                    <a:noFill/>
                    <a:ln w="9525">
                      <a:noFill/>
                    </a:ln>
                  </pic:spPr>
                </pic:pic>
              </a:graphicData>
            </a:graphic>
          </wp:inline>
        </w:drawing>
      </w:r>
    </w:p>
    <w:p>
      <w:pPr>
        <w:jc w:val="center"/>
        <w:rPr>
          <w:rFonts w:ascii="Times New Roman" w:hAnsi="Times New Roman" w:eastAsia="楷体" w:cs="Times New Roman"/>
          <w:sz w:val="24"/>
        </w:rPr>
      </w:pPr>
      <w:r>
        <w:rPr>
          <w:rFonts w:ascii="Times New Roman" w:hAnsi="Times New Roman" w:cs="Times New Roman"/>
          <w:b/>
          <w:szCs w:val="21"/>
        </w:rPr>
        <w:t>图5-</w:t>
      </w:r>
      <w:r>
        <w:rPr>
          <w:rFonts w:hint="eastAsia" w:ascii="Times New Roman" w:hAnsi="Times New Roman" w:cs="Times New Roman"/>
          <w:b/>
          <w:szCs w:val="21"/>
        </w:rPr>
        <w:t>11分配任务</w:t>
      </w:r>
      <w:r>
        <w:rPr>
          <w:rFonts w:ascii="Times New Roman" w:hAnsi="Times New Roman" w:cs="Times New Roman"/>
          <w:b/>
          <w:szCs w:val="21"/>
        </w:rPr>
        <w:t>界面设计</w:t>
      </w:r>
    </w:p>
    <w:p>
      <w:pPr>
        <w:spacing w:line="400" w:lineRule="exact"/>
        <w:ind w:firstLine="480" w:firstLineChars="200"/>
        <w:jc w:val="left"/>
        <w:rPr>
          <w:rFonts w:ascii="Times New Roman" w:hAnsi="Times New Roman" w:eastAsia="楷体" w:cs="Times New Roman"/>
          <w:sz w:val="24"/>
        </w:rPr>
      </w:pPr>
      <w:r>
        <w:rPr>
          <w:rFonts w:ascii="Times New Roman" w:hAnsi="Times New Roman" w:eastAsia="楷体" w:cs="Times New Roman"/>
          <w:sz w:val="24"/>
        </w:rPr>
        <w:t>1</w:t>
      </w:r>
      <w:r>
        <w:rPr>
          <w:rFonts w:hint="eastAsia" w:ascii="Times New Roman" w:hAnsi="Times New Roman" w:eastAsia="楷体" w:cs="Times New Roman"/>
          <w:sz w:val="24"/>
        </w:rPr>
        <w:t>1</w:t>
      </w:r>
      <w:r>
        <w:rPr>
          <w:rFonts w:ascii="Times New Roman" w:hAnsi="Times New Roman" w:eastAsia="楷体" w:cs="Times New Roman"/>
          <w:sz w:val="24"/>
        </w:rPr>
        <w:t>.</w:t>
      </w:r>
      <w:r>
        <w:rPr>
          <w:rFonts w:hint="eastAsia" w:ascii="Times New Roman" w:hAnsi="Times New Roman" w:eastAsia="楷体" w:cs="Times New Roman"/>
          <w:sz w:val="24"/>
        </w:rPr>
        <w:t>任务提交</w:t>
      </w:r>
      <w:r>
        <w:rPr>
          <w:rFonts w:ascii="Times New Roman" w:hAnsi="Times New Roman" w:eastAsia="楷体" w:cs="Times New Roman"/>
          <w:sz w:val="24"/>
        </w:rPr>
        <w:t>界面设计</w:t>
      </w:r>
    </w:p>
    <w:p>
      <w:pPr>
        <w:spacing w:line="400" w:lineRule="exact"/>
        <w:ind w:firstLine="420" w:firstLineChars="200"/>
        <w:jc w:val="left"/>
        <w:rPr>
          <w:rFonts w:ascii="Times New Roman" w:hAnsi="Times New Roman" w:eastAsia="宋体" w:cs="Times New Roman"/>
          <w:bCs/>
          <w:sz w:val="28"/>
          <w:szCs w:val="28"/>
        </w:rPr>
      </w:pPr>
      <w:r>
        <w:rPr>
          <w:rFonts w:hint="eastAsia" w:asciiTheme="minorEastAsia" w:hAnsiTheme="minorEastAsia" w:cstheme="minorEastAsia"/>
        </w:rPr>
        <w:t>在该页面用户可以领取任务，然后提交任务</w:t>
      </w:r>
      <w:r>
        <w:rPr>
          <w:rFonts w:asciiTheme="minorEastAsia" w:hAnsiTheme="minorEastAsia" w:cstheme="minorEastAsia"/>
        </w:rPr>
        <w:t>。具体如图5-</w:t>
      </w:r>
      <w:r>
        <w:rPr>
          <w:rFonts w:hint="eastAsia" w:asciiTheme="minorEastAsia" w:hAnsiTheme="minorEastAsia" w:cstheme="minorEastAsia"/>
        </w:rPr>
        <w:t>1</w:t>
      </w:r>
      <w:r>
        <w:rPr>
          <w:rFonts w:asciiTheme="minorEastAsia" w:hAnsiTheme="minorEastAsia" w:cstheme="minorEastAsia"/>
        </w:rPr>
        <w:t>2所示。</w:t>
      </w:r>
    </w:p>
    <w:p/>
    <w:p>
      <w:r>
        <w:drawing>
          <wp:inline distT="0" distB="0" distL="114300" distR="114300">
            <wp:extent cx="5268595" cy="853440"/>
            <wp:effectExtent l="0" t="0" r="8255" b="3810"/>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pic:cNvPicPr>
                      <a:picLocks noChangeAspect="1"/>
                    </pic:cNvPicPr>
                  </pic:nvPicPr>
                  <pic:blipFill>
                    <a:blip r:embed="rId59"/>
                    <a:stretch>
                      <a:fillRect/>
                    </a:stretch>
                  </pic:blipFill>
                  <pic:spPr>
                    <a:xfrm>
                      <a:off x="0" y="0"/>
                      <a:ext cx="5268595" cy="853440"/>
                    </a:xfrm>
                    <a:prstGeom prst="rect">
                      <a:avLst/>
                    </a:prstGeom>
                    <a:noFill/>
                    <a:ln w="9525">
                      <a:noFill/>
                    </a:ln>
                  </pic:spPr>
                </pic:pic>
              </a:graphicData>
            </a:graphic>
          </wp:inline>
        </w:drawing>
      </w:r>
    </w:p>
    <w:p>
      <w:pPr>
        <w:jc w:val="center"/>
      </w:pPr>
      <w:r>
        <w:rPr>
          <w:rFonts w:ascii="Times New Roman" w:hAnsi="Times New Roman" w:cs="Times New Roman"/>
          <w:b/>
          <w:szCs w:val="21"/>
        </w:rPr>
        <w:t>图5-</w:t>
      </w:r>
      <w:r>
        <w:rPr>
          <w:rFonts w:hint="eastAsia" w:ascii="Times New Roman" w:hAnsi="Times New Roman" w:cs="Times New Roman"/>
          <w:b/>
          <w:szCs w:val="21"/>
        </w:rPr>
        <w:t>12任务提交</w:t>
      </w:r>
      <w:r>
        <w:rPr>
          <w:rFonts w:ascii="Times New Roman" w:hAnsi="Times New Roman" w:cs="Times New Roman"/>
          <w:b/>
          <w:szCs w:val="21"/>
        </w:rPr>
        <w:t>界面设计</w:t>
      </w:r>
    </w:p>
    <w:p>
      <w:pPr>
        <w:spacing w:line="400" w:lineRule="exact"/>
        <w:ind w:firstLine="480" w:firstLineChars="200"/>
        <w:jc w:val="left"/>
        <w:rPr>
          <w:rFonts w:ascii="Times New Roman" w:hAnsi="Times New Roman" w:eastAsia="楷体" w:cs="Times New Roman"/>
          <w:sz w:val="24"/>
        </w:rPr>
      </w:pPr>
      <w:r>
        <w:rPr>
          <w:rFonts w:ascii="Times New Roman" w:hAnsi="Times New Roman" w:eastAsia="楷体" w:cs="Times New Roman"/>
          <w:sz w:val="24"/>
        </w:rPr>
        <w:t>1</w:t>
      </w:r>
      <w:r>
        <w:rPr>
          <w:rFonts w:hint="eastAsia" w:ascii="Times New Roman" w:hAnsi="Times New Roman" w:eastAsia="楷体" w:cs="Times New Roman"/>
          <w:sz w:val="24"/>
        </w:rPr>
        <w:t>2</w:t>
      </w:r>
      <w:r>
        <w:rPr>
          <w:rFonts w:ascii="Times New Roman" w:hAnsi="Times New Roman" w:eastAsia="楷体" w:cs="Times New Roman"/>
          <w:sz w:val="24"/>
        </w:rPr>
        <w:t>.</w:t>
      </w:r>
      <w:r>
        <w:rPr>
          <w:rFonts w:hint="eastAsia" w:ascii="Times New Roman" w:hAnsi="Times New Roman" w:eastAsia="楷体" w:cs="Times New Roman"/>
          <w:sz w:val="24"/>
        </w:rPr>
        <w:t>团队管理</w:t>
      </w:r>
      <w:r>
        <w:rPr>
          <w:rFonts w:ascii="Times New Roman" w:hAnsi="Times New Roman" w:eastAsia="楷体" w:cs="Times New Roman"/>
          <w:sz w:val="24"/>
        </w:rPr>
        <w:t>界面设计</w:t>
      </w:r>
    </w:p>
    <w:p>
      <w:pPr>
        <w:spacing w:line="400" w:lineRule="exact"/>
        <w:ind w:firstLine="420" w:firstLineChars="200"/>
        <w:jc w:val="left"/>
      </w:pPr>
      <w:r>
        <w:rPr>
          <w:rFonts w:hint="eastAsia" w:asciiTheme="minorEastAsia" w:hAnsiTheme="minorEastAsia" w:cstheme="minorEastAsia"/>
        </w:rPr>
        <w:t>在此页面用户可以对自己创建的项目团队进行管理，可以添加团队队员、删除团队队员</w:t>
      </w:r>
      <w:r>
        <w:rPr>
          <w:rFonts w:asciiTheme="minorEastAsia" w:hAnsiTheme="minorEastAsia" w:cstheme="minorEastAsia"/>
        </w:rPr>
        <w:t>。具体如图5-</w:t>
      </w:r>
      <w:r>
        <w:rPr>
          <w:rFonts w:hint="eastAsia" w:asciiTheme="minorEastAsia" w:hAnsiTheme="minorEastAsia" w:cstheme="minorEastAsia"/>
        </w:rPr>
        <w:t>13</w:t>
      </w:r>
      <w:r>
        <w:rPr>
          <w:rFonts w:asciiTheme="minorEastAsia" w:hAnsiTheme="minorEastAsia" w:cstheme="minorEastAsia"/>
        </w:rPr>
        <w:t>所示。</w:t>
      </w:r>
    </w:p>
    <w:p>
      <w:r>
        <w:drawing>
          <wp:inline distT="0" distB="0" distL="114300" distR="114300">
            <wp:extent cx="5264785" cy="1828165"/>
            <wp:effectExtent l="0" t="0" r="12065" b="635"/>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1"/>
                    <pic:cNvPicPr>
                      <a:picLocks noChangeAspect="1"/>
                    </pic:cNvPicPr>
                  </pic:nvPicPr>
                  <pic:blipFill>
                    <a:blip r:embed="rId60"/>
                    <a:stretch>
                      <a:fillRect/>
                    </a:stretch>
                  </pic:blipFill>
                  <pic:spPr>
                    <a:xfrm>
                      <a:off x="0" y="0"/>
                      <a:ext cx="5264785" cy="1828165"/>
                    </a:xfrm>
                    <a:prstGeom prst="rect">
                      <a:avLst/>
                    </a:prstGeom>
                    <a:noFill/>
                    <a:ln w="9525">
                      <a:noFill/>
                    </a:ln>
                  </pic:spPr>
                </pic:pic>
              </a:graphicData>
            </a:graphic>
          </wp:inline>
        </w:drawing>
      </w:r>
    </w:p>
    <w:p>
      <w:pPr>
        <w:jc w:val="center"/>
      </w:pPr>
      <w:r>
        <w:rPr>
          <w:rFonts w:ascii="Times New Roman" w:hAnsi="Times New Roman" w:cs="Times New Roman"/>
          <w:b/>
          <w:szCs w:val="21"/>
        </w:rPr>
        <w:t>图5-</w:t>
      </w:r>
      <w:r>
        <w:rPr>
          <w:rFonts w:hint="eastAsia" w:ascii="Times New Roman" w:hAnsi="Times New Roman" w:cs="Times New Roman"/>
          <w:b/>
          <w:szCs w:val="21"/>
        </w:rPr>
        <w:t>13团队管理</w:t>
      </w:r>
      <w:r>
        <w:rPr>
          <w:rFonts w:ascii="Times New Roman" w:hAnsi="Times New Roman" w:cs="Times New Roman"/>
          <w:b/>
          <w:szCs w:val="21"/>
        </w:rPr>
        <w:t>界面设计</w:t>
      </w:r>
    </w:p>
    <w:p/>
    <w:p>
      <w:pPr>
        <w:spacing w:line="400" w:lineRule="exact"/>
        <w:ind w:firstLine="480" w:firstLineChars="200"/>
        <w:jc w:val="left"/>
        <w:rPr>
          <w:rFonts w:ascii="Times New Roman" w:hAnsi="Times New Roman" w:eastAsia="楷体" w:cs="Times New Roman"/>
          <w:sz w:val="24"/>
        </w:rPr>
      </w:pPr>
      <w:r>
        <w:rPr>
          <w:rFonts w:ascii="Times New Roman" w:hAnsi="Times New Roman" w:eastAsia="楷体" w:cs="Times New Roman"/>
          <w:sz w:val="24"/>
        </w:rPr>
        <w:t>1</w:t>
      </w:r>
      <w:r>
        <w:rPr>
          <w:rFonts w:hint="eastAsia" w:ascii="Times New Roman" w:hAnsi="Times New Roman" w:eastAsia="楷体" w:cs="Times New Roman"/>
          <w:sz w:val="24"/>
        </w:rPr>
        <w:t>3</w:t>
      </w:r>
      <w:r>
        <w:rPr>
          <w:rFonts w:ascii="Times New Roman" w:hAnsi="Times New Roman" w:eastAsia="楷体" w:cs="Times New Roman"/>
          <w:sz w:val="24"/>
        </w:rPr>
        <w:t>.</w:t>
      </w:r>
      <w:r>
        <w:rPr>
          <w:rFonts w:hint="eastAsia" w:ascii="Times New Roman" w:hAnsi="Times New Roman" w:eastAsia="楷体" w:cs="Times New Roman"/>
          <w:sz w:val="24"/>
        </w:rPr>
        <w:t>团队队员添加</w:t>
      </w:r>
      <w:r>
        <w:rPr>
          <w:rFonts w:ascii="Times New Roman" w:hAnsi="Times New Roman" w:eastAsia="楷体" w:cs="Times New Roman"/>
          <w:sz w:val="24"/>
        </w:rPr>
        <w:t>界面设计</w:t>
      </w:r>
    </w:p>
    <w:p>
      <w:pPr>
        <w:spacing w:line="400" w:lineRule="exact"/>
        <w:ind w:firstLine="420" w:firstLineChars="200"/>
        <w:jc w:val="left"/>
      </w:pPr>
      <w:r>
        <w:rPr>
          <w:rFonts w:hint="eastAsia" w:asciiTheme="minorEastAsia" w:hAnsiTheme="minorEastAsia" w:cstheme="minorEastAsia"/>
        </w:rPr>
        <w:t>在该页面用户可以对自己创建的项目团队添加队员，不能重复添加、不能添加自己，人数上限达到不能添加</w:t>
      </w:r>
      <w:r>
        <w:rPr>
          <w:rFonts w:asciiTheme="minorEastAsia" w:hAnsiTheme="minorEastAsia" w:cstheme="minorEastAsia"/>
        </w:rPr>
        <w:t>。具体如图5-</w:t>
      </w:r>
      <w:r>
        <w:rPr>
          <w:rFonts w:hint="eastAsia" w:asciiTheme="minorEastAsia" w:hAnsiTheme="minorEastAsia" w:cstheme="minorEastAsia"/>
        </w:rPr>
        <w:t>14</w:t>
      </w:r>
      <w:r>
        <w:rPr>
          <w:rFonts w:asciiTheme="minorEastAsia" w:hAnsiTheme="minorEastAsia" w:cstheme="minorEastAsia"/>
        </w:rPr>
        <w:t>所示。</w:t>
      </w:r>
    </w:p>
    <w:p>
      <w:r>
        <w:drawing>
          <wp:inline distT="0" distB="0" distL="114300" distR="114300">
            <wp:extent cx="5267325" cy="2271395"/>
            <wp:effectExtent l="0" t="0" r="9525" b="14605"/>
            <wp:docPr id="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2"/>
                    <pic:cNvPicPr>
                      <a:picLocks noChangeAspect="1"/>
                    </pic:cNvPicPr>
                  </pic:nvPicPr>
                  <pic:blipFill>
                    <a:blip r:embed="rId61"/>
                    <a:stretch>
                      <a:fillRect/>
                    </a:stretch>
                  </pic:blipFill>
                  <pic:spPr>
                    <a:xfrm>
                      <a:off x="0" y="0"/>
                      <a:ext cx="5267325" cy="2271395"/>
                    </a:xfrm>
                    <a:prstGeom prst="rect">
                      <a:avLst/>
                    </a:prstGeom>
                    <a:noFill/>
                    <a:ln w="9525">
                      <a:noFill/>
                    </a:ln>
                  </pic:spPr>
                </pic:pic>
              </a:graphicData>
            </a:graphic>
          </wp:inline>
        </w:drawing>
      </w:r>
    </w:p>
    <w:p>
      <w:pPr>
        <w:jc w:val="center"/>
        <w:rPr>
          <w:rFonts w:ascii="Times New Roman" w:hAnsi="Times New Roman" w:cs="Times New Roman"/>
          <w:b/>
          <w:szCs w:val="21"/>
        </w:rPr>
      </w:pPr>
      <w:r>
        <w:rPr>
          <w:rFonts w:ascii="Times New Roman" w:hAnsi="Times New Roman" w:cs="Times New Roman"/>
          <w:b/>
          <w:szCs w:val="21"/>
        </w:rPr>
        <w:t>图5-</w:t>
      </w:r>
      <w:r>
        <w:rPr>
          <w:rFonts w:hint="eastAsia" w:ascii="Times New Roman" w:hAnsi="Times New Roman" w:cs="Times New Roman"/>
          <w:b/>
          <w:szCs w:val="21"/>
        </w:rPr>
        <w:t>14团队管理</w:t>
      </w:r>
      <w:r>
        <w:rPr>
          <w:rFonts w:ascii="Times New Roman" w:hAnsi="Times New Roman" w:cs="Times New Roman"/>
          <w:b/>
          <w:szCs w:val="21"/>
        </w:rPr>
        <w:t>界面设计</w:t>
      </w:r>
    </w:p>
    <w:p>
      <w:pPr>
        <w:jc w:val="center"/>
        <w:rPr>
          <w:rFonts w:ascii="Times New Roman" w:hAnsi="Times New Roman" w:cs="Times New Roman"/>
          <w:b/>
          <w:szCs w:val="21"/>
        </w:rPr>
      </w:pPr>
    </w:p>
    <w:p>
      <w:pPr>
        <w:pStyle w:val="22"/>
        <w:spacing w:beforeLines="100" w:afterLines="50"/>
        <w:jc w:val="both"/>
        <w:outlineLvl w:val="1"/>
      </w:pPr>
      <w:bookmarkStart w:id="173" w:name="_Toc32072"/>
      <w:r>
        <w:rPr>
          <w:rFonts w:ascii="Times New Roman" w:hAnsi="Times New Roman" w:eastAsiaTheme="minorEastAsia"/>
          <w:bCs/>
          <w:sz w:val="24"/>
          <w:szCs w:val="24"/>
        </w:rPr>
        <w:fldChar w:fldCharType="begin"/>
      </w:r>
      <w:r>
        <w:rPr>
          <w:rFonts w:ascii="Times New Roman" w:hAnsi="Times New Roman" w:eastAsiaTheme="minorEastAsia"/>
          <w:bCs/>
          <w:sz w:val="24"/>
          <w:szCs w:val="24"/>
        </w:rPr>
        <w:instrText xml:space="preserve"> HYPERLINK \l _Toc19487 </w:instrText>
      </w:r>
      <w:r>
        <w:rPr>
          <w:rFonts w:ascii="Times New Roman" w:hAnsi="Times New Roman" w:eastAsiaTheme="minorEastAsia"/>
          <w:bCs/>
          <w:sz w:val="24"/>
          <w:szCs w:val="24"/>
        </w:rPr>
        <w:fldChar w:fldCharType="separate"/>
      </w:r>
      <w:r>
        <w:rPr>
          <w:rFonts w:ascii="Times New Roman" w:hAnsi="Times New Roman" w:eastAsiaTheme="minorEastAsia"/>
          <w:bCs/>
          <w:sz w:val="24"/>
          <w:szCs w:val="24"/>
        </w:rPr>
        <w:t>5.2.</w:t>
      </w:r>
      <w:r>
        <w:rPr>
          <w:rFonts w:hint="eastAsia" w:ascii="Times New Roman" w:hAnsi="Times New Roman" w:eastAsiaTheme="minorEastAsia"/>
          <w:bCs/>
          <w:sz w:val="24"/>
          <w:szCs w:val="24"/>
        </w:rPr>
        <w:t>2教师</w:t>
      </w:r>
      <w:r>
        <w:rPr>
          <w:rFonts w:ascii="Times New Roman" w:hAnsi="Times New Roman" w:eastAsiaTheme="minorEastAsia"/>
          <w:bCs/>
          <w:sz w:val="24"/>
          <w:szCs w:val="24"/>
        </w:rPr>
        <w:t>用户操作界面设计</w:t>
      </w:r>
      <w:r>
        <w:rPr>
          <w:rFonts w:ascii="Times New Roman" w:hAnsi="Times New Roman" w:eastAsiaTheme="minorEastAsia"/>
          <w:bCs/>
          <w:sz w:val="24"/>
          <w:szCs w:val="24"/>
        </w:rPr>
        <w:fldChar w:fldCharType="end"/>
      </w:r>
      <w:bookmarkEnd w:id="173"/>
    </w:p>
    <w:p>
      <w:pPr>
        <w:spacing w:line="400" w:lineRule="exact"/>
        <w:ind w:firstLine="480" w:firstLineChars="200"/>
        <w:jc w:val="left"/>
        <w:rPr>
          <w:rFonts w:ascii="Times New Roman" w:hAnsi="Times New Roman" w:eastAsia="楷体" w:cs="Times New Roman"/>
          <w:sz w:val="24"/>
        </w:rPr>
      </w:pPr>
      <w:r>
        <w:rPr>
          <w:rFonts w:ascii="Times New Roman" w:hAnsi="Times New Roman" w:eastAsia="楷体" w:cs="Times New Roman"/>
          <w:sz w:val="24"/>
        </w:rPr>
        <w:t>1.</w:t>
      </w:r>
      <w:r>
        <w:rPr>
          <w:rFonts w:hint="eastAsia" w:ascii="Times New Roman" w:hAnsi="Times New Roman" w:eastAsia="楷体" w:cs="Times New Roman"/>
          <w:sz w:val="24"/>
        </w:rPr>
        <w:t>我的信息</w:t>
      </w:r>
      <w:r>
        <w:rPr>
          <w:rFonts w:ascii="Times New Roman" w:hAnsi="Times New Roman" w:eastAsia="楷体" w:cs="Times New Roman"/>
          <w:sz w:val="24"/>
        </w:rPr>
        <w:t>界面设计</w:t>
      </w:r>
    </w:p>
    <w:p>
      <w:pPr>
        <w:spacing w:line="400" w:lineRule="exact"/>
        <w:ind w:firstLine="420" w:firstLineChars="200"/>
        <w:jc w:val="left"/>
      </w:pPr>
      <w:r>
        <w:rPr>
          <w:rFonts w:hint="eastAsia" w:asciiTheme="minorEastAsia" w:hAnsiTheme="minorEastAsia" w:cstheme="minorEastAsia"/>
        </w:rPr>
        <w:t>在该页面用户可以修改自己的基本信息，重新上传自己的头像</w:t>
      </w:r>
      <w:r>
        <w:rPr>
          <w:rFonts w:asciiTheme="minorEastAsia" w:hAnsiTheme="minorEastAsia" w:cstheme="minorEastAsia"/>
        </w:rPr>
        <w:t>。具体如图5-</w:t>
      </w:r>
      <w:r>
        <w:rPr>
          <w:rFonts w:hint="eastAsia" w:asciiTheme="minorEastAsia" w:hAnsiTheme="minorEastAsia" w:cstheme="minorEastAsia"/>
        </w:rPr>
        <w:t>15</w:t>
      </w:r>
      <w:r>
        <w:rPr>
          <w:rFonts w:asciiTheme="minorEastAsia" w:hAnsiTheme="minorEastAsia" w:cstheme="minorEastAsia"/>
        </w:rPr>
        <w:t>所示。</w:t>
      </w:r>
    </w:p>
    <w:p>
      <w:r>
        <w:drawing>
          <wp:inline distT="0" distB="0" distL="114300" distR="114300">
            <wp:extent cx="5272405" cy="2908300"/>
            <wp:effectExtent l="0" t="0" r="4445" b="6350"/>
            <wp:docPr id="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3"/>
                    <pic:cNvPicPr>
                      <a:picLocks noChangeAspect="1"/>
                    </pic:cNvPicPr>
                  </pic:nvPicPr>
                  <pic:blipFill>
                    <a:blip r:embed="rId62"/>
                    <a:stretch>
                      <a:fillRect/>
                    </a:stretch>
                  </pic:blipFill>
                  <pic:spPr>
                    <a:xfrm>
                      <a:off x="0" y="0"/>
                      <a:ext cx="5272405" cy="2908300"/>
                    </a:xfrm>
                    <a:prstGeom prst="rect">
                      <a:avLst/>
                    </a:prstGeom>
                    <a:noFill/>
                    <a:ln w="9525">
                      <a:noFill/>
                    </a:ln>
                  </pic:spPr>
                </pic:pic>
              </a:graphicData>
            </a:graphic>
          </wp:inline>
        </w:drawing>
      </w:r>
    </w:p>
    <w:p>
      <w:pPr>
        <w:jc w:val="center"/>
        <w:rPr>
          <w:rFonts w:ascii="Times New Roman" w:hAnsi="Times New Roman" w:eastAsia="楷体" w:cs="Times New Roman"/>
          <w:sz w:val="24"/>
        </w:rPr>
      </w:pPr>
      <w:r>
        <w:rPr>
          <w:rFonts w:ascii="Times New Roman" w:hAnsi="Times New Roman" w:cs="Times New Roman"/>
          <w:b/>
          <w:szCs w:val="21"/>
        </w:rPr>
        <w:t>图5-</w:t>
      </w:r>
      <w:r>
        <w:rPr>
          <w:rFonts w:hint="eastAsia" w:ascii="Times New Roman" w:hAnsi="Times New Roman" w:cs="Times New Roman"/>
          <w:b/>
          <w:szCs w:val="21"/>
        </w:rPr>
        <w:t>15我的信息</w:t>
      </w:r>
      <w:r>
        <w:rPr>
          <w:rFonts w:ascii="Times New Roman" w:hAnsi="Times New Roman" w:cs="Times New Roman"/>
          <w:b/>
          <w:szCs w:val="21"/>
        </w:rPr>
        <w:t>界面设计</w:t>
      </w:r>
    </w:p>
    <w:p>
      <w:pPr>
        <w:spacing w:line="400" w:lineRule="exact"/>
        <w:ind w:firstLine="480" w:firstLineChars="200"/>
        <w:jc w:val="left"/>
        <w:rPr>
          <w:rFonts w:ascii="Times New Roman" w:hAnsi="Times New Roman" w:eastAsia="楷体" w:cs="Times New Roman"/>
          <w:sz w:val="24"/>
        </w:rPr>
      </w:pPr>
      <w:r>
        <w:rPr>
          <w:rFonts w:hint="eastAsia" w:ascii="Times New Roman" w:hAnsi="Times New Roman" w:eastAsia="楷体" w:cs="Times New Roman"/>
          <w:sz w:val="24"/>
        </w:rPr>
        <w:t>2</w:t>
      </w:r>
      <w:r>
        <w:rPr>
          <w:rFonts w:ascii="Times New Roman" w:hAnsi="Times New Roman" w:eastAsia="楷体" w:cs="Times New Roman"/>
          <w:sz w:val="24"/>
        </w:rPr>
        <w:t>.</w:t>
      </w:r>
      <w:r>
        <w:rPr>
          <w:rFonts w:hint="eastAsia" w:ascii="Times New Roman" w:hAnsi="Times New Roman" w:eastAsia="楷体" w:cs="Times New Roman"/>
          <w:sz w:val="24"/>
        </w:rPr>
        <w:t>项目审核</w:t>
      </w:r>
      <w:r>
        <w:rPr>
          <w:rFonts w:ascii="Times New Roman" w:hAnsi="Times New Roman" w:eastAsia="楷体" w:cs="Times New Roman"/>
          <w:sz w:val="24"/>
        </w:rPr>
        <w:t>界面设计</w:t>
      </w:r>
    </w:p>
    <w:p>
      <w:pPr>
        <w:spacing w:line="400" w:lineRule="exact"/>
        <w:ind w:firstLine="420" w:firstLineChars="200"/>
        <w:jc w:val="left"/>
        <w:rPr>
          <w:rFonts w:asciiTheme="minorEastAsia" w:hAnsiTheme="minorEastAsia" w:cstheme="minorEastAsia"/>
        </w:rPr>
      </w:pPr>
      <w:r>
        <w:rPr>
          <w:rFonts w:hint="eastAsia" w:asciiTheme="minorEastAsia" w:hAnsiTheme="minorEastAsia" w:cstheme="minorEastAsia"/>
        </w:rPr>
        <w:t>在项目审核界面指导教师可以审核自己指导的项目</w:t>
      </w:r>
      <w:r>
        <w:rPr>
          <w:rFonts w:asciiTheme="minorEastAsia" w:hAnsiTheme="minorEastAsia" w:cstheme="minorEastAsia"/>
        </w:rPr>
        <w:t>。具体如图5-</w:t>
      </w:r>
      <w:r>
        <w:rPr>
          <w:rFonts w:hint="eastAsia" w:asciiTheme="minorEastAsia" w:hAnsiTheme="minorEastAsia" w:cstheme="minorEastAsia"/>
        </w:rPr>
        <w:t>16</w:t>
      </w:r>
      <w:r>
        <w:rPr>
          <w:rFonts w:asciiTheme="minorEastAsia" w:hAnsiTheme="minorEastAsia" w:cstheme="minorEastAsia"/>
        </w:rPr>
        <w:t>所示。</w:t>
      </w:r>
    </w:p>
    <w:p>
      <w:r>
        <w:drawing>
          <wp:inline distT="0" distB="0" distL="114300" distR="114300">
            <wp:extent cx="5272405" cy="2485390"/>
            <wp:effectExtent l="0" t="0" r="4445" b="1016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63"/>
                    <a:stretch>
                      <a:fillRect/>
                    </a:stretch>
                  </pic:blipFill>
                  <pic:spPr>
                    <a:xfrm>
                      <a:off x="0" y="0"/>
                      <a:ext cx="5272405" cy="2485390"/>
                    </a:xfrm>
                    <a:prstGeom prst="rect">
                      <a:avLst/>
                    </a:prstGeom>
                    <a:noFill/>
                    <a:ln w="9525">
                      <a:noFill/>
                    </a:ln>
                  </pic:spPr>
                </pic:pic>
              </a:graphicData>
            </a:graphic>
          </wp:inline>
        </w:drawing>
      </w:r>
    </w:p>
    <w:p>
      <w:pPr>
        <w:jc w:val="center"/>
        <w:rPr>
          <w:rFonts w:ascii="Times New Roman" w:hAnsi="Times New Roman" w:cs="Times New Roman"/>
          <w:b/>
          <w:szCs w:val="21"/>
        </w:rPr>
      </w:pPr>
      <w:r>
        <w:rPr>
          <w:rFonts w:ascii="Times New Roman" w:hAnsi="Times New Roman" w:cs="Times New Roman"/>
          <w:b/>
          <w:szCs w:val="21"/>
        </w:rPr>
        <w:t>图5-</w:t>
      </w:r>
      <w:r>
        <w:rPr>
          <w:rFonts w:hint="eastAsia" w:ascii="Times New Roman" w:hAnsi="Times New Roman" w:cs="Times New Roman"/>
          <w:b/>
          <w:szCs w:val="21"/>
        </w:rPr>
        <w:t>16项目审核</w:t>
      </w:r>
      <w:r>
        <w:rPr>
          <w:rFonts w:ascii="Times New Roman" w:hAnsi="Times New Roman" w:cs="Times New Roman"/>
          <w:b/>
          <w:szCs w:val="21"/>
        </w:rPr>
        <w:t>界面设计</w:t>
      </w:r>
    </w:p>
    <w:p>
      <w:pPr>
        <w:pStyle w:val="22"/>
        <w:spacing w:beforeLines="100" w:afterLines="50"/>
        <w:jc w:val="both"/>
        <w:outlineLvl w:val="1"/>
        <w:rPr>
          <w:rFonts w:ascii="Times New Roman" w:hAnsi="Times New Roman" w:eastAsiaTheme="minorEastAsia"/>
          <w:szCs w:val="21"/>
        </w:rPr>
      </w:pPr>
      <w:bookmarkStart w:id="174" w:name="_Toc12366"/>
      <w:r>
        <w:rPr>
          <w:rFonts w:ascii="Times New Roman" w:hAnsi="Times New Roman" w:eastAsiaTheme="minorEastAsia"/>
          <w:bCs/>
          <w:sz w:val="24"/>
          <w:szCs w:val="24"/>
        </w:rPr>
        <w:fldChar w:fldCharType="begin"/>
      </w:r>
      <w:r>
        <w:rPr>
          <w:rFonts w:ascii="Times New Roman" w:hAnsi="Times New Roman" w:eastAsiaTheme="minorEastAsia"/>
          <w:bCs/>
          <w:sz w:val="24"/>
          <w:szCs w:val="24"/>
        </w:rPr>
        <w:instrText xml:space="preserve"> HYPERLINK \l _Toc19487 </w:instrText>
      </w:r>
      <w:r>
        <w:rPr>
          <w:rFonts w:ascii="Times New Roman" w:hAnsi="Times New Roman" w:eastAsiaTheme="minorEastAsia"/>
          <w:bCs/>
          <w:sz w:val="24"/>
          <w:szCs w:val="24"/>
        </w:rPr>
        <w:fldChar w:fldCharType="separate"/>
      </w:r>
      <w:r>
        <w:rPr>
          <w:rFonts w:ascii="Times New Roman" w:hAnsi="Times New Roman" w:eastAsiaTheme="minorEastAsia"/>
          <w:bCs/>
          <w:sz w:val="24"/>
          <w:szCs w:val="24"/>
        </w:rPr>
        <w:t>5.2.</w:t>
      </w:r>
      <w:r>
        <w:rPr>
          <w:rFonts w:hint="eastAsia" w:ascii="Times New Roman" w:hAnsi="Times New Roman" w:eastAsiaTheme="minorEastAsia"/>
          <w:bCs/>
          <w:sz w:val="24"/>
          <w:szCs w:val="24"/>
        </w:rPr>
        <w:t>3管理员</w:t>
      </w:r>
      <w:r>
        <w:rPr>
          <w:rFonts w:ascii="Times New Roman" w:hAnsi="Times New Roman" w:eastAsiaTheme="minorEastAsia"/>
          <w:bCs/>
          <w:sz w:val="24"/>
          <w:szCs w:val="24"/>
        </w:rPr>
        <w:t>用户操作界面设计</w:t>
      </w:r>
      <w:r>
        <w:rPr>
          <w:rFonts w:ascii="Times New Roman" w:hAnsi="Times New Roman" w:eastAsiaTheme="minorEastAsia"/>
          <w:bCs/>
          <w:sz w:val="24"/>
          <w:szCs w:val="24"/>
        </w:rPr>
        <w:fldChar w:fldCharType="end"/>
      </w:r>
      <w:bookmarkEnd w:id="174"/>
    </w:p>
    <w:p>
      <w:pPr>
        <w:spacing w:line="400" w:lineRule="exact"/>
        <w:ind w:firstLine="480" w:firstLineChars="200"/>
        <w:jc w:val="left"/>
        <w:rPr>
          <w:rFonts w:ascii="Times New Roman" w:hAnsi="Times New Roman" w:eastAsia="楷体" w:cs="Times New Roman"/>
          <w:sz w:val="24"/>
        </w:rPr>
      </w:pPr>
      <w:r>
        <w:rPr>
          <w:rFonts w:ascii="Times New Roman" w:hAnsi="Times New Roman" w:eastAsia="楷体" w:cs="Times New Roman"/>
          <w:sz w:val="24"/>
        </w:rPr>
        <w:t>1.</w:t>
      </w:r>
      <w:r>
        <w:rPr>
          <w:rFonts w:hint="eastAsia" w:ascii="Times New Roman" w:hAnsi="Times New Roman" w:eastAsia="楷体" w:cs="Times New Roman"/>
          <w:sz w:val="24"/>
        </w:rPr>
        <w:t>管理员主</w:t>
      </w:r>
      <w:r>
        <w:rPr>
          <w:rFonts w:ascii="Times New Roman" w:hAnsi="Times New Roman" w:eastAsia="楷体" w:cs="Times New Roman"/>
          <w:sz w:val="24"/>
        </w:rPr>
        <w:t>界面设计</w:t>
      </w:r>
    </w:p>
    <w:p>
      <w:pPr>
        <w:spacing w:line="400" w:lineRule="exact"/>
        <w:ind w:firstLine="420" w:firstLineChars="200"/>
        <w:jc w:val="left"/>
      </w:pPr>
      <w:r>
        <w:rPr>
          <w:rFonts w:hint="eastAsia" w:asciiTheme="minorEastAsia" w:hAnsiTheme="minorEastAsia" w:cstheme="minorEastAsia"/>
        </w:rPr>
        <w:t>管理员在该界面可以维护项目表、用户表、任务表、学历表、方向表、职称、开发语言、开发平台等表，可以数据库的备份和恢复以及数据库sql文件的下载</w:t>
      </w:r>
      <w:r>
        <w:rPr>
          <w:rFonts w:asciiTheme="minorEastAsia" w:hAnsiTheme="minorEastAsia" w:cstheme="minorEastAsia"/>
        </w:rPr>
        <w:t>。具体如图5-</w:t>
      </w:r>
      <w:r>
        <w:rPr>
          <w:rFonts w:hint="eastAsia" w:asciiTheme="minorEastAsia" w:hAnsiTheme="minorEastAsia" w:cstheme="minorEastAsia"/>
        </w:rPr>
        <w:t>17</w:t>
      </w:r>
      <w:r>
        <w:rPr>
          <w:rFonts w:asciiTheme="minorEastAsia" w:hAnsiTheme="minorEastAsia" w:cstheme="minorEastAsia"/>
        </w:rPr>
        <w:t>所示。</w:t>
      </w:r>
    </w:p>
    <w:p>
      <w:r>
        <w:drawing>
          <wp:inline distT="0" distB="0" distL="114300" distR="114300">
            <wp:extent cx="5270500" cy="1954530"/>
            <wp:effectExtent l="0" t="0" r="6350" b="762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64"/>
                    <a:stretch>
                      <a:fillRect/>
                    </a:stretch>
                  </pic:blipFill>
                  <pic:spPr>
                    <a:xfrm>
                      <a:off x="0" y="0"/>
                      <a:ext cx="5270500" cy="1954530"/>
                    </a:xfrm>
                    <a:prstGeom prst="rect">
                      <a:avLst/>
                    </a:prstGeom>
                    <a:noFill/>
                    <a:ln w="9525">
                      <a:noFill/>
                    </a:ln>
                  </pic:spPr>
                </pic:pic>
              </a:graphicData>
            </a:graphic>
          </wp:inline>
        </w:drawing>
      </w:r>
    </w:p>
    <w:p>
      <w:pPr>
        <w:jc w:val="center"/>
      </w:pPr>
      <w:r>
        <w:rPr>
          <w:rFonts w:ascii="Times New Roman" w:hAnsi="Times New Roman" w:cs="Times New Roman"/>
          <w:b/>
          <w:szCs w:val="21"/>
        </w:rPr>
        <w:t>图5-</w:t>
      </w:r>
      <w:r>
        <w:rPr>
          <w:rFonts w:hint="eastAsia" w:ascii="Times New Roman" w:hAnsi="Times New Roman" w:cs="Times New Roman"/>
          <w:b/>
          <w:szCs w:val="21"/>
        </w:rPr>
        <w:t>17管理员后台主</w:t>
      </w:r>
      <w:r>
        <w:rPr>
          <w:rFonts w:ascii="Times New Roman" w:hAnsi="Times New Roman" w:cs="Times New Roman"/>
          <w:b/>
          <w:szCs w:val="21"/>
        </w:rPr>
        <w:t>界面设计</w:t>
      </w:r>
    </w:p>
    <w:p>
      <w:r>
        <w:drawing>
          <wp:inline distT="0" distB="0" distL="114300" distR="114300">
            <wp:extent cx="5267325" cy="2240280"/>
            <wp:effectExtent l="0" t="0" r="9525" b="762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65"/>
                    <a:stretch>
                      <a:fillRect/>
                    </a:stretch>
                  </pic:blipFill>
                  <pic:spPr>
                    <a:xfrm>
                      <a:off x="0" y="0"/>
                      <a:ext cx="5267325" cy="2240280"/>
                    </a:xfrm>
                    <a:prstGeom prst="rect">
                      <a:avLst/>
                    </a:prstGeom>
                    <a:noFill/>
                    <a:ln w="9525">
                      <a:noFill/>
                    </a:ln>
                  </pic:spPr>
                </pic:pic>
              </a:graphicData>
            </a:graphic>
          </wp:inline>
        </w:drawing>
      </w:r>
    </w:p>
    <w:p>
      <w:pPr>
        <w:jc w:val="center"/>
      </w:pPr>
      <w:r>
        <w:rPr>
          <w:rFonts w:ascii="Times New Roman" w:hAnsi="Times New Roman" w:cs="Times New Roman"/>
          <w:b/>
          <w:szCs w:val="21"/>
        </w:rPr>
        <w:t>图5-</w:t>
      </w:r>
      <w:r>
        <w:rPr>
          <w:rFonts w:hint="eastAsia" w:ascii="Times New Roman" w:hAnsi="Times New Roman" w:cs="Times New Roman"/>
          <w:b/>
          <w:szCs w:val="21"/>
        </w:rPr>
        <w:t>18数据库备份</w:t>
      </w:r>
      <w:r>
        <w:rPr>
          <w:rFonts w:ascii="Times New Roman" w:hAnsi="Times New Roman" w:cs="Times New Roman"/>
          <w:b/>
          <w:szCs w:val="21"/>
        </w:rPr>
        <w:t>界面设计</w:t>
      </w:r>
    </w:p>
    <w:p>
      <w:pPr>
        <w:pStyle w:val="22"/>
        <w:spacing w:beforeLines="100" w:afterLines="50"/>
        <w:outlineLvl w:val="1"/>
        <w:rPr>
          <w:rFonts w:ascii="Times New Roman" w:hAnsi="Times New Roman" w:eastAsia="宋体"/>
          <w:bCs/>
          <w:sz w:val="28"/>
          <w:szCs w:val="28"/>
        </w:rPr>
      </w:pPr>
      <w:bookmarkStart w:id="175" w:name="_Toc8616"/>
      <w:bookmarkStart w:id="176" w:name="_Toc9823"/>
      <w:bookmarkStart w:id="177" w:name="_Toc6248"/>
      <w:bookmarkStart w:id="178" w:name="_Toc6882"/>
      <w:commentRangeStart w:id="4"/>
      <w:r>
        <w:rPr>
          <w:rFonts w:ascii="Times New Roman" w:hAnsi="Times New Roman" w:eastAsia="宋体"/>
          <w:bCs/>
          <w:sz w:val="28"/>
          <w:szCs w:val="28"/>
        </w:rPr>
        <w:t>5</w:t>
      </w:r>
      <w:commentRangeEnd w:id="4"/>
      <w:r>
        <w:rPr>
          <w:rStyle w:val="19"/>
          <w:rFonts w:asciiTheme="minorHAnsi" w:hAnsiTheme="minorHAnsi" w:eastAsiaTheme="minorEastAsia" w:cstheme="minorBidi"/>
          <w:b w:val="0"/>
        </w:rPr>
        <w:commentReference w:id="4"/>
      </w:r>
      <w:r>
        <w:rPr>
          <w:rFonts w:ascii="Times New Roman" w:hAnsi="Times New Roman" w:eastAsia="宋体"/>
          <w:bCs/>
          <w:sz w:val="28"/>
          <w:szCs w:val="28"/>
        </w:rPr>
        <w:t>.3 主要模块详细设计及实现</w:t>
      </w:r>
      <w:bookmarkEnd w:id="175"/>
      <w:bookmarkEnd w:id="176"/>
      <w:bookmarkEnd w:id="177"/>
      <w:bookmarkEnd w:id="178"/>
    </w:p>
    <w:p>
      <w:pPr>
        <w:widowControl/>
        <w:spacing w:beforeLines="50" w:afterLines="50" w:line="400" w:lineRule="exact"/>
        <w:jc w:val="left"/>
        <w:outlineLvl w:val="2"/>
        <w:rPr>
          <w:rFonts w:ascii="Times New Roman" w:hAnsi="Times New Roman" w:cs="Times New Roman"/>
          <w:b/>
          <w:bCs/>
          <w:sz w:val="24"/>
        </w:rPr>
      </w:pPr>
      <w:bookmarkStart w:id="179" w:name="_Toc2858"/>
      <w:bookmarkStart w:id="180" w:name="_Toc1687"/>
      <w:bookmarkStart w:id="181" w:name="_Toc22462"/>
      <w:bookmarkStart w:id="182" w:name="_Toc26017"/>
      <w:r>
        <w:rPr>
          <w:rFonts w:ascii="Times New Roman" w:hAnsi="Times New Roman" w:cs="Times New Roman"/>
          <w:b/>
          <w:bCs/>
          <w:sz w:val="24"/>
        </w:rPr>
        <w:t>5.3.1 用户登录模块详细设计</w:t>
      </w:r>
      <w:bookmarkEnd w:id="179"/>
      <w:bookmarkEnd w:id="180"/>
      <w:bookmarkEnd w:id="181"/>
      <w:bookmarkEnd w:id="182"/>
    </w:p>
    <w:p>
      <w:pPr>
        <w:spacing w:line="400" w:lineRule="exact"/>
        <w:ind w:firstLine="420" w:firstLineChars="200"/>
        <w:jc w:val="left"/>
        <w:rPr>
          <w:rFonts w:asciiTheme="minorEastAsia" w:hAnsiTheme="minorEastAsia" w:cstheme="minorEastAsia"/>
        </w:rPr>
      </w:pPr>
      <w:r>
        <w:rPr>
          <w:rFonts w:hint="eastAsia" w:asciiTheme="minorEastAsia" w:hAnsiTheme="minorEastAsia" w:cstheme="minorEastAsia"/>
        </w:rPr>
        <w:t>用输入邮箱、密码、角色后点击登录则前台验证会判空，判断邮箱格式是否合法，然后数据满足后数据会发送至后台首先会根据邮箱会查找该邮箱是否注册，若没有注册则提示请输入正确的邮箱，若邮箱已经注册则匹配密码是否正确，若密码不正确会提示请输入正确密码，密码正确则会判断角色是否正确，若不正确会给出提示，否则会判断该账号是否启用若没有启用会给出账号未启用，请联系管理员，否则登陆成功，然后将用户信息保存在session中供后续使用。</w:t>
      </w:r>
    </w:p>
    <w:p>
      <w:pPr>
        <w:spacing w:line="0" w:lineRule="atLeast"/>
        <w:jc w:val="left"/>
        <w:rPr>
          <w:rFonts w:ascii="Consolas" w:hAnsi="Consolas" w:eastAsia="Consolas"/>
          <w:sz w:val="13"/>
          <w:szCs w:val="13"/>
        </w:rPr>
      </w:pPr>
      <w:r>
        <w:rPr>
          <w:rFonts w:hint="eastAsia" w:ascii="Consolas" w:hAnsi="Consolas" w:eastAsia="Consolas"/>
          <w:b/>
          <w:color w:val="7F0055"/>
          <w:sz w:val="13"/>
          <w:szCs w:val="13"/>
        </w:rPr>
        <w:t>public</w:t>
      </w:r>
      <w:r>
        <w:rPr>
          <w:rFonts w:hint="eastAsia" w:ascii="Consolas" w:hAnsi="Consolas" w:eastAsia="Consolas"/>
          <w:color w:val="000000"/>
          <w:sz w:val="13"/>
          <w:szCs w:val="13"/>
        </w:rPr>
        <w:t xml:space="preserve"> BaseUser </w:t>
      </w:r>
      <w:r>
        <w:rPr>
          <w:rFonts w:hint="eastAsia" w:ascii="Consolas" w:hAnsi="Consolas" w:eastAsia="Consolas"/>
          <w:color w:val="000000"/>
          <w:sz w:val="13"/>
          <w:szCs w:val="13"/>
          <w:highlight w:val="lightGray"/>
        </w:rPr>
        <w:t>loginHandle</w:t>
      </w:r>
      <w:r>
        <w:rPr>
          <w:rFonts w:hint="eastAsia" w:ascii="Consolas" w:hAnsi="Consolas" w:eastAsia="Consolas"/>
          <w:color w:val="000000"/>
          <w:sz w:val="13"/>
          <w:szCs w:val="13"/>
        </w:rPr>
        <w:t xml:space="preserve">(BaseUser </w:t>
      </w:r>
      <w:r>
        <w:rPr>
          <w:rFonts w:hint="eastAsia" w:ascii="Consolas" w:hAnsi="Consolas" w:eastAsia="Consolas"/>
          <w:color w:val="6A3E3E"/>
          <w:sz w:val="13"/>
          <w:szCs w:val="13"/>
        </w:rPr>
        <w:t>user</w:t>
      </w:r>
      <w:r>
        <w:rPr>
          <w:rFonts w:hint="eastAsia" w:ascii="Consolas" w:hAnsi="Consolas" w:eastAsia="Consolas"/>
          <w:color w:val="000000"/>
          <w:sz w:val="13"/>
          <w:szCs w:val="13"/>
        </w:rPr>
        <w:t xml:space="preserve">, StateResult </w:t>
      </w:r>
      <w:r>
        <w:rPr>
          <w:rFonts w:hint="eastAsia" w:ascii="Consolas" w:hAnsi="Consolas" w:eastAsia="Consolas"/>
          <w:color w:val="6A3E3E"/>
          <w:sz w:val="13"/>
          <w:szCs w:val="13"/>
        </w:rPr>
        <w:t>stateResult</w:t>
      </w:r>
      <w:r>
        <w:rPr>
          <w:rFonts w:hint="eastAsia" w:ascii="Consolas" w:hAnsi="Consolas" w:eastAsia="Consolas"/>
          <w:color w:val="000000"/>
          <w:sz w:val="13"/>
          <w:szCs w:val="13"/>
        </w:rPr>
        <w:t>) {</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b/>
          <w:color w:val="7F0055"/>
          <w:sz w:val="13"/>
          <w:szCs w:val="13"/>
        </w:rPr>
        <w:t>if</w:t>
      </w:r>
      <w:r>
        <w:rPr>
          <w:rFonts w:hint="eastAsia" w:ascii="Consolas" w:hAnsi="Consolas" w:eastAsia="Consolas"/>
          <w:color w:val="000000"/>
          <w:sz w:val="13"/>
          <w:szCs w:val="13"/>
        </w:rPr>
        <w:t xml:space="preserve"> (</w:t>
      </w:r>
      <w:r>
        <w:rPr>
          <w:rFonts w:hint="eastAsia" w:ascii="Consolas" w:hAnsi="Consolas" w:eastAsia="Consolas"/>
          <w:color w:val="6A3E3E"/>
          <w:sz w:val="13"/>
          <w:szCs w:val="13"/>
        </w:rPr>
        <w:t>user</w:t>
      </w:r>
      <w:r>
        <w:rPr>
          <w:rFonts w:hint="eastAsia" w:ascii="Consolas" w:hAnsi="Consolas" w:eastAsia="Consolas"/>
          <w:color w:val="000000"/>
          <w:sz w:val="13"/>
          <w:szCs w:val="13"/>
        </w:rPr>
        <w:t>.getEmail().equals(</w:t>
      </w:r>
      <w:r>
        <w:rPr>
          <w:rFonts w:hint="eastAsia" w:ascii="Consolas" w:hAnsi="Consolas" w:eastAsia="Consolas"/>
          <w:color w:val="2A00FF"/>
          <w:sz w:val="13"/>
          <w:szCs w:val="13"/>
        </w:rPr>
        <w:t>""</w:t>
      </w:r>
      <w:r>
        <w:rPr>
          <w:rFonts w:hint="eastAsia" w:ascii="Consolas" w:hAnsi="Consolas" w:eastAsia="Consolas"/>
          <w:color w:val="000000"/>
          <w:sz w:val="13"/>
          <w:szCs w:val="13"/>
        </w:rPr>
        <w:t xml:space="preserve">) || </w:t>
      </w:r>
      <w:r>
        <w:rPr>
          <w:rFonts w:hint="eastAsia" w:ascii="Consolas" w:hAnsi="Consolas" w:eastAsia="Consolas"/>
          <w:color w:val="6A3E3E"/>
          <w:sz w:val="13"/>
          <w:szCs w:val="13"/>
        </w:rPr>
        <w:t>user</w:t>
      </w:r>
      <w:r>
        <w:rPr>
          <w:rFonts w:hint="eastAsia" w:ascii="Consolas" w:hAnsi="Consolas" w:eastAsia="Consolas"/>
          <w:color w:val="000000"/>
          <w:sz w:val="13"/>
          <w:szCs w:val="13"/>
        </w:rPr>
        <w:t>.getRole().equals(</w:t>
      </w:r>
      <w:r>
        <w:rPr>
          <w:rFonts w:hint="eastAsia" w:ascii="Consolas" w:hAnsi="Consolas" w:eastAsia="Consolas"/>
          <w:color w:val="2A00FF"/>
          <w:sz w:val="13"/>
          <w:szCs w:val="13"/>
        </w:rPr>
        <w:t>""</w:t>
      </w:r>
      <w:r>
        <w:rPr>
          <w:rFonts w:hint="eastAsia" w:ascii="Consolas" w:hAnsi="Consolas" w:eastAsia="Consolas"/>
          <w:color w:val="000000"/>
          <w:sz w:val="13"/>
          <w:szCs w:val="13"/>
        </w:rPr>
        <w:t xml:space="preserve">) || </w:t>
      </w:r>
      <w:r>
        <w:rPr>
          <w:rFonts w:hint="eastAsia" w:ascii="Consolas" w:hAnsi="Consolas" w:eastAsia="Consolas"/>
          <w:color w:val="6A3E3E"/>
          <w:sz w:val="13"/>
          <w:szCs w:val="13"/>
        </w:rPr>
        <w:t>user</w:t>
      </w:r>
      <w:r>
        <w:rPr>
          <w:rFonts w:hint="eastAsia" w:ascii="Consolas" w:hAnsi="Consolas" w:eastAsia="Consolas"/>
          <w:color w:val="000000"/>
          <w:sz w:val="13"/>
          <w:szCs w:val="13"/>
        </w:rPr>
        <w:t>.getPassword().equals(</w:t>
      </w:r>
      <w:r>
        <w:rPr>
          <w:rFonts w:hint="eastAsia" w:ascii="Consolas" w:hAnsi="Consolas" w:eastAsia="Consolas"/>
          <w:color w:val="2A00FF"/>
          <w:sz w:val="13"/>
          <w:szCs w:val="13"/>
        </w:rPr>
        <w:t>""</w:t>
      </w:r>
      <w:r>
        <w:rPr>
          <w:rFonts w:hint="eastAsia" w:ascii="Consolas" w:hAnsi="Consolas" w:eastAsia="Consolas"/>
          <w:color w:val="000000"/>
          <w:sz w:val="13"/>
          <w:szCs w:val="13"/>
        </w:rPr>
        <w:t>)) {</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stateResult</w:t>
      </w:r>
      <w:r>
        <w:rPr>
          <w:rFonts w:hint="eastAsia" w:ascii="Consolas" w:hAnsi="Consolas" w:eastAsia="Consolas"/>
          <w:color w:val="000000"/>
          <w:sz w:val="13"/>
          <w:szCs w:val="13"/>
        </w:rPr>
        <w:t>.setStatus(-1);</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stateResult</w:t>
      </w:r>
      <w:r>
        <w:rPr>
          <w:rFonts w:hint="eastAsia" w:ascii="Consolas" w:hAnsi="Consolas" w:eastAsia="Consolas"/>
          <w:color w:val="000000"/>
          <w:sz w:val="13"/>
          <w:szCs w:val="13"/>
        </w:rPr>
        <w:t>.setMsg(</w:t>
      </w:r>
      <w:r>
        <w:rPr>
          <w:rFonts w:hint="eastAsia" w:ascii="Consolas" w:hAnsi="Consolas" w:eastAsia="Consolas"/>
          <w:color w:val="2A00FF"/>
          <w:sz w:val="13"/>
          <w:szCs w:val="13"/>
        </w:rPr>
        <w:t>"服务器端:用户名和密码和角色不为空"</w:t>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b/>
          <w:color w:val="7F0055"/>
          <w:sz w:val="13"/>
          <w:szCs w:val="13"/>
        </w:rPr>
        <w:t>returnnull</w:t>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 xml:space="preserve">} </w:t>
      </w:r>
      <w:r>
        <w:rPr>
          <w:rFonts w:hint="eastAsia" w:ascii="Consolas" w:hAnsi="Consolas" w:eastAsia="Consolas"/>
          <w:b/>
          <w:color w:val="7F0055"/>
          <w:sz w:val="13"/>
          <w:szCs w:val="13"/>
        </w:rPr>
        <w:t>else</w:t>
      </w:r>
      <w:r>
        <w:rPr>
          <w:rFonts w:hint="eastAsia" w:ascii="Consolas" w:hAnsi="Consolas" w:eastAsia="Consolas"/>
          <w:color w:val="000000"/>
          <w:sz w:val="13"/>
          <w:szCs w:val="13"/>
        </w:rPr>
        <w:t xml:space="preserve"> {</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 xml:space="preserve">BaseUser </w:t>
      </w:r>
      <w:r>
        <w:rPr>
          <w:rFonts w:hint="eastAsia" w:ascii="Consolas" w:hAnsi="Consolas" w:eastAsia="Consolas"/>
          <w:color w:val="6A3E3E"/>
          <w:sz w:val="13"/>
          <w:szCs w:val="13"/>
        </w:rPr>
        <w:t>baseUser</w:t>
      </w:r>
      <w:r>
        <w:rPr>
          <w:rFonts w:hint="eastAsia" w:ascii="Consolas" w:hAnsi="Consolas" w:eastAsia="Consolas"/>
          <w:color w:val="000000"/>
          <w:sz w:val="13"/>
          <w:szCs w:val="13"/>
        </w:rPr>
        <w:t xml:space="preserve"> = </w:t>
      </w:r>
      <w:r>
        <w:rPr>
          <w:rFonts w:hint="eastAsia" w:ascii="Consolas" w:hAnsi="Consolas" w:eastAsia="Consolas"/>
          <w:b/>
          <w:color w:val="7F0055"/>
          <w:sz w:val="13"/>
          <w:szCs w:val="13"/>
        </w:rPr>
        <w:t>new</w:t>
      </w:r>
      <w:r>
        <w:rPr>
          <w:rFonts w:hint="eastAsia" w:ascii="Consolas" w:hAnsi="Consolas" w:eastAsia="Consolas"/>
          <w:color w:val="000000"/>
          <w:sz w:val="13"/>
          <w:szCs w:val="13"/>
        </w:rPr>
        <w:t xml:space="preserve"> BaseUser();</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baseUser</w:t>
      </w:r>
      <w:r>
        <w:rPr>
          <w:rFonts w:hint="eastAsia" w:ascii="Consolas" w:hAnsi="Consolas" w:eastAsia="Consolas"/>
          <w:color w:val="000000"/>
          <w:sz w:val="13"/>
          <w:szCs w:val="13"/>
        </w:rPr>
        <w:t>.setEmail(</w:t>
      </w:r>
      <w:r>
        <w:rPr>
          <w:rFonts w:hint="eastAsia" w:ascii="Consolas" w:hAnsi="Consolas" w:eastAsia="Consolas"/>
          <w:color w:val="6A3E3E"/>
          <w:sz w:val="13"/>
          <w:szCs w:val="13"/>
        </w:rPr>
        <w:t>user</w:t>
      </w:r>
      <w:r>
        <w:rPr>
          <w:rFonts w:hint="eastAsia" w:ascii="Consolas" w:hAnsi="Consolas" w:eastAsia="Consolas"/>
          <w:color w:val="000000"/>
          <w:sz w:val="13"/>
          <w:szCs w:val="13"/>
        </w:rPr>
        <w:t>.getEmail());</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 xml:space="preserve">BaseUser </w:t>
      </w:r>
      <w:r>
        <w:rPr>
          <w:rFonts w:hint="eastAsia" w:ascii="Consolas" w:hAnsi="Consolas" w:eastAsia="Consolas"/>
          <w:color w:val="6A3E3E"/>
          <w:sz w:val="13"/>
          <w:szCs w:val="13"/>
        </w:rPr>
        <w:t>dbuser</w:t>
      </w:r>
      <w:r>
        <w:rPr>
          <w:rFonts w:hint="eastAsia" w:ascii="Consolas" w:hAnsi="Consolas" w:eastAsia="Consolas"/>
          <w:color w:val="000000"/>
          <w:sz w:val="13"/>
          <w:szCs w:val="13"/>
        </w:rPr>
        <w:t xml:space="preserve"> = </w:t>
      </w:r>
      <w:r>
        <w:rPr>
          <w:rFonts w:hint="eastAsia" w:ascii="Consolas" w:hAnsi="Consolas" w:eastAsia="Consolas"/>
          <w:color w:val="0000C0"/>
          <w:sz w:val="13"/>
          <w:szCs w:val="13"/>
        </w:rPr>
        <w:t>baseUserMapper</w:t>
      </w:r>
      <w:r>
        <w:rPr>
          <w:rFonts w:hint="eastAsia" w:ascii="Consolas" w:hAnsi="Consolas" w:eastAsia="Consolas"/>
          <w:color w:val="000000"/>
          <w:sz w:val="13"/>
          <w:szCs w:val="13"/>
        </w:rPr>
        <w:t>.selectByEmailRolePwd(</w:t>
      </w:r>
      <w:r>
        <w:rPr>
          <w:rFonts w:hint="eastAsia" w:ascii="Consolas" w:hAnsi="Consolas" w:eastAsia="Consolas"/>
          <w:color w:val="6A3E3E"/>
          <w:sz w:val="13"/>
          <w:szCs w:val="13"/>
        </w:rPr>
        <w:t>baseUser</w:t>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b/>
          <w:color w:val="7F0055"/>
          <w:sz w:val="13"/>
          <w:szCs w:val="13"/>
        </w:rPr>
        <w:t>if</w:t>
      </w:r>
      <w:r>
        <w:rPr>
          <w:rFonts w:hint="eastAsia" w:ascii="Consolas" w:hAnsi="Consolas" w:eastAsia="Consolas"/>
          <w:color w:val="000000"/>
          <w:sz w:val="13"/>
          <w:szCs w:val="13"/>
        </w:rPr>
        <w:t xml:space="preserve"> (</w:t>
      </w:r>
      <w:r>
        <w:rPr>
          <w:rFonts w:hint="eastAsia" w:ascii="Consolas" w:hAnsi="Consolas" w:eastAsia="Consolas"/>
          <w:color w:val="6A3E3E"/>
          <w:sz w:val="13"/>
          <w:szCs w:val="13"/>
        </w:rPr>
        <w:t>dbuser</w:t>
      </w:r>
      <w:r>
        <w:rPr>
          <w:rFonts w:hint="eastAsia" w:ascii="Consolas" w:hAnsi="Consolas" w:eastAsia="Consolas"/>
          <w:color w:val="000000"/>
          <w:sz w:val="13"/>
          <w:szCs w:val="13"/>
        </w:rPr>
        <w:t xml:space="preserve"> != </w:t>
      </w:r>
      <w:r>
        <w:rPr>
          <w:rFonts w:hint="eastAsia" w:ascii="Consolas" w:hAnsi="Consolas" w:eastAsia="Consolas"/>
          <w:b/>
          <w:color w:val="7F0055"/>
          <w:sz w:val="13"/>
          <w:szCs w:val="13"/>
        </w:rPr>
        <w:t>null</w:t>
      </w:r>
      <w:r>
        <w:rPr>
          <w:rFonts w:hint="eastAsia" w:ascii="Consolas" w:hAnsi="Consolas" w:eastAsia="Consolas"/>
          <w:color w:val="000000"/>
          <w:sz w:val="13"/>
          <w:szCs w:val="13"/>
        </w:rPr>
        <w:t>) {</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baseUser</w:t>
      </w:r>
      <w:r>
        <w:rPr>
          <w:rFonts w:hint="eastAsia" w:ascii="Consolas" w:hAnsi="Consolas" w:eastAsia="Consolas"/>
          <w:color w:val="000000"/>
          <w:sz w:val="13"/>
          <w:szCs w:val="13"/>
        </w:rPr>
        <w:t>.setPassword(</w:t>
      </w:r>
      <w:r>
        <w:rPr>
          <w:rFonts w:hint="eastAsia" w:ascii="Consolas" w:hAnsi="Consolas" w:eastAsia="Consolas"/>
          <w:color w:val="6A3E3E"/>
          <w:sz w:val="13"/>
          <w:szCs w:val="13"/>
        </w:rPr>
        <w:t>user</w:t>
      </w:r>
      <w:r>
        <w:rPr>
          <w:rFonts w:hint="eastAsia" w:ascii="Consolas" w:hAnsi="Consolas" w:eastAsia="Consolas"/>
          <w:color w:val="000000"/>
          <w:sz w:val="13"/>
          <w:szCs w:val="13"/>
        </w:rPr>
        <w:t>.getPassword());</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dbuser</w:t>
      </w:r>
      <w:r>
        <w:rPr>
          <w:rFonts w:hint="eastAsia" w:ascii="Consolas" w:hAnsi="Consolas" w:eastAsia="Consolas"/>
          <w:color w:val="000000"/>
          <w:sz w:val="13"/>
          <w:szCs w:val="13"/>
        </w:rPr>
        <w:t xml:space="preserve"> = </w:t>
      </w:r>
      <w:r>
        <w:rPr>
          <w:rFonts w:hint="eastAsia" w:ascii="Consolas" w:hAnsi="Consolas" w:eastAsia="Consolas"/>
          <w:color w:val="0000C0"/>
          <w:sz w:val="13"/>
          <w:szCs w:val="13"/>
        </w:rPr>
        <w:t>baseUserMapper</w:t>
      </w:r>
      <w:r>
        <w:rPr>
          <w:rFonts w:hint="eastAsia" w:ascii="Consolas" w:hAnsi="Consolas" w:eastAsia="Consolas"/>
          <w:color w:val="000000"/>
          <w:sz w:val="13"/>
          <w:szCs w:val="13"/>
        </w:rPr>
        <w:t>.selectByEmailRolePwd(</w:t>
      </w:r>
      <w:r>
        <w:rPr>
          <w:rFonts w:hint="eastAsia" w:ascii="Consolas" w:hAnsi="Consolas" w:eastAsia="Consolas"/>
          <w:color w:val="6A3E3E"/>
          <w:sz w:val="13"/>
          <w:szCs w:val="13"/>
        </w:rPr>
        <w:t>baseUser</w:t>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b/>
          <w:color w:val="7F0055"/>
          <w:sz w:val="13"/>
          <w:szCs w:val="13"/>
        </w:rPr>
        <w:t>if</w:t>
      </w:r>
      <w:r>
        <w:rPr>
          <w:rFonts w:hint="eastAsia" w:ascii="Consolas" w:hAnsi="Consolas" w:eastAsia="Consolas"/>
          <w:color w:val="000000"/>
          <w:sz w:val="13"/>
          <w:szCs w:val="13"/>
        </w:rPr>
        <w:t xml:space="preserve"> (</w:t>
      </w:r>
      <w:r>
        <w:rPr>
          <w:rFonts w:hint="eastAsia" w:ascii="Consolas" w:hAnsi="Consolas" w:eastAsia="Consolas"/>
          <w:color w:val="6A3E3E"/>
          <w:sz w:val="13"/>
          <w:szCs w:val="13"/>
        </w:rPr>
        <w:t>dbuser</w:t>
      </w:r>
      <w:r>
        <w:rPr>
          <w:rFonts w:hint="eastAsia" w:ascii="Consolas" w:hAnsi="Consolas" w:eastAsia="Consolas"/>
          <w:color w:val="000000"/>
          <w:sz w:val="13"/>
          <w:szCs w:val="13"/>
        </w:rPr>
        <w:t xml:space="preserve"> != </w:t>
      </w:r>
      <w:r>
        <w:rPr>
          <w:rFonts w:hint="eastAsia" w:ascii="Consolas" w:hAnsi="Consolas" w:eastAsia="Consolas"/>
          <w:b/>
          <w:color w:val="7F0055"/>
          <w:sz w:val="13"/>
          <w:szCs w:val="13"/>
        </w:rPr>
        <w:t>null</w:t>
      </w:r>
      <w:r>
        <w:rPr>
          <w:rFonts w:hint="eastAsia" w:ascii="Consolas" w:hAnsi="Consolas" w:eastAsia="Consolas"/>
          <w:color w:val="000000"/>
          <w:sz w:val="13"/>
          <w:szCs w:val="13"/>
        </w:rPr>
        <w:t>) {</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dbuser</w:t>
      </w:r>
      <w:r>
        <w:rPr>
          <w:rFonts w:hint="eastAsia" w:ascii="Consolas" w:hAnsi="Consolas" w:eastAsia="Consolas"/>
          <w:color w:val="000000"/>
          <w:sz w:val="13"/>
          <w:szCs w:val="13"/>
        </w:rPr>
        <w:t xml:space="preserve"> = </w:t>
      </w:r>
      <w:r>
        <w:rPr>
          <w:rFonts w:hint="eastAsia" w:ascii="Consolas" w:hAnsi="Consolas" w:eastAsia="Consolas"/>
          <w:color w:val="0000C0"/>
          <w:sz w:val="13"/>
          <w:szCs w:val="13"/>
        </w:rPr>
        <w:t>baseUserMapper</w:t>
      </w:r>
      <w:r>
        <w:rPr>
          <w:rFonts w:hint="eastAsia" w:ascii="Consolas" w:hAnsi="Consolas" w:eastAsia="Consolas"/>
          <w:color w:val="000000"/>
          <w:sz w:val="13"/>
          <w:szCs w:val="13"/>
        </w:rPr>
        <w:t>.selectByEmailRolePwd(</w:t>
      </w:r>
      <w:r>
        <w:rPr>
          <w:rFonts w:hint="eastAsia" w:ascii="Consolas" w:hAnsi="Consolas" w:eastAsia="Consolas"/>
          <w:color w:val="6A3E3E"/>
          <w:sz w:val="13"/>
          <w:szCs w:val="13"/>
        </w:rPr>
        <w:t>user</w:t>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b/>
          <w:color w:val="7F0055"/>
          <w:sz w:val="13"/>
          <w:szCs w:val="13"/>
        </w:rPr>
        <w:t>if</w:t>
      </w:r>
      <w:r>
        <w:rPr>
          <w:rFonts w:hint="eastAsia" w:ascii="Consolas" w:hAnsi="Consolas" w:eastAsia="Consolas"/>
          <w:color w:val="000000"/>
          <w:sz w:val="13"/>
          <w:szCs w:val="13"/>
        </w:rPr>
        <w:t xml:space="preserve"> (</w:t>
      </w:r>
      <w:r>
        <w:rPr>
          <w:rFonts w:hint="eastAsia" w:ascii="Consolas" w:hAnsi="Consolas" w:eastAsia="Consolas"/>
          <w:color w:val="6A3E3E"/>
          <w:sz w:val="13"/>
          <w:szCs w:val="13"/>
        </w:rPr>
        <w:t>dbuser</w:t>
      </w:r>
      <w:r>
        <w:rPr>
          <w:rFonts w:hint="eastAsia" w:ascii="Consolas" w:hAnsi="Consolas" w:eastAsia="Consolas"/>
          <w:color w:val="000000"/>
          <w:sz w:val="13"/>
          <w:szCs w:val="13"/>
        </w:rPr>
        <w:t xml:space="preserve"> != </w:t>
      </w:r>
      <w:r>
        <w:rPr>
          <w:rFonts w:hint="eastAsia" w:ascii="Consolas" w:hAnsi="Consolas" w:eastAsia="Consolas"/>
          <w:b/>
          <w:color w:val="7F0055"/>
          <w:sz w:val="13"/>
          <w:szCs w:val="13"/>
        </w:rPr>
        <w:t>null</w:t>
      </w:r>
      <w:r>
        <w:rPr>
          <w:rFonts w:hint="eastAsia" w:ascii="Consolas" w:hAnsi="Consolas" w:eastAsia="Consolas"/>
          <w:color w:val="000000"/>
          <w:sz w:val="13"/>
          <w:szCs w:val="13"/>
        </w:rPr>
        <w:t>) {</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b/>
          <w:color w:val="7F0055"/>
          <w:sz w:val="13"/>
          <w:szCs w:val="13"/>
        </w:rPr>
        <w:t>if</w:t>
      </w:r>
      <w:r>
        <w:rPr>
          <w:rFonts w:hint="eastAsia" w:ascii="Consolas" w:hAnsi="Consolas" w:eastAsia="Consolas"/>
          <w:color w:val="000000"/>
          <w:sz w:val="13"/>
          <w:szCs w:val="13"/>
        </w:rPr>
        <w:t xml:space="preserve"> (ConfigStr.</w:t>
      </w:r>
      <w:r>
        <w:rPr>
          <w:rFonts w:hint="eastAsia" w:ascii="Consolas" w:hAnsi="Consolas" w:eastAsia="Consolas"/>
          <w:b/>
          <w:i/>
          <w:color w:val="0000C0"/>
          <w:sz w:val="13"/>
          <w:szCs w:val="13"/>
        </w:rPr>
        <w:t>start</w:t>
      </w:r>
      <w:r>
        <w:rPr>
          <w:rFonts w:hint="eastAsia" w:ascii="Consolas" w:hAnsi="Consolas" w:eastAsia="Consolas"/>
          <w:color w:val="000000"/>
          <w:sz w:val="13"/>
          <w:szCs w:val="13"/>
        </w:rPr>
        <w:t>.equals(</w:t>
      </w:r>
      <w:r>
        <w:rPr>
          <w:rFonts w:hint="eastAsia" w:ascii="Consolas" w:hAnsi="Consolas" w:eastAsia="Consolas"/>
          <w:color w:val="6A3E3E"/>
          <w:sz w:val="13"/>
          <w:szCs w:val="13"/>
        </w:rPr>
        <w:t>dbuser</w:t>
      </w:r>
      <w:r>
        <w:rPr>
          <w:rFonts w:hint="eastAsia" w:ascii="Consolas" w:hAnsi="Consolas" w:eastAsia="Consolas"/>
          <w:color w:val="000000"/>
          <w:sz w:val="13"/>
          <w:szCs w:val="13"/>
        </w:rPr>
        <w:t>.getState())) {</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stateResult</w:t>
      </w:r>
      <w:r>
        <w:rPr>
          <w:rFonts w:hint="eastAsia" w:ascii="Consolas" w:hAnsi="Consolas" w:eastAsia="Consolas"/>
          <w:color w:val="000000"/>
          <w:sz w:val="13"/>
          <w:szCs w:val="13"/>
        </w:rPr>
        <w:t>.setStatus(0);</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stateResult</w:t>
      </w:r>
      <w:r>
        <w:rPr>
          <w:rFonts w:hint="eastAsia" w:ascii="Consolas" w:hAnsi="Consolas" w:eastAsia="Consolas"/>
          <w:color w:val="000000"/>
          <w:sz w:val="13"/>
          <w:szCs w:val="13"/>
        </w:rPr>
        <w:t>.setMsg(</w:t>
      </w:r>
      <w:r>
        <w:rPr>
          <w:rFonts w:hint="eastAsia" w:ascii="Consolas" w:hAnsi="Consolas" w:eastAsia="Consolas"/>
          <w:color w:val="2A00FF"/>
          <w:sz w:val="13"/>
          <w:szCs w:val="13"/>
        </w:rPr>
        <w:t>"服务器端:登陆成功"</w:t>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b/>
          <w:color w:val="7F0055"/>
          <w:sz w:val="13"/>
          <w:szCs w:val="13"/>
        </w:rPr>
        <w:t>return</w:t>
      </w:r>
      <w:r>
        <w:rPr>
          <w:rFonts w:hint="eastAsia" w:ascii="Consolas" w:hAnsi="Consolas" w:eastAsia="Consolas"/>
          <w:color w:val="6A3E3E"/>
          <w:sz w:val="13"/>
          <w:szCs w:val="13"/>
        </w:rPr>
        <w:t>dbuser</w:t>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 xml:space="preserve">} </w:t>
      </w:r>
      <w:r>
        <w:rPr>
          <w:rFonts w:hint="eastAsia" w:ascii="Consolas" w:hAnsi="Consolas" w:eastAsia="Consolas"/>
          <w:b/>
          <w:color w:val="7F0055"/>
          <w:sz w:val="13"/>
          <w:szCs w:val="13"/>
        </w:rPr>
        <w:t>else</w:t>
      </w:r>
      <w:r>
        <w:rPr>
          <w:rFonts w:hint="eastAsia" w:ascii="Consolas" w:hAnsi="Consolas" w:eastAsia="Consolas"/>
          <w:color w:val="000000"/>
          <w:sz w:val="13"/>
          <w:szCs w:val="13"/>
        </w:rPr>
        <w:t xml:space="preserve"> {</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stateResult</w:t>
      </w:r>
      <w:r>
        <w:rPr>
          <w:rFonts w:hint="eastAsia" w:ascii="Consolas" w:hAnsi="Consolas" w:eastAsia="Consolas"/>
          <w:color w:val="000000"/>
          <w:sz w:val="13"/>
          <w:szCs w:val="13"/>
        </w:rPr>
        <w:t>.setStatus(4);</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stateResult</w:t>
      </w:r>
      <w:r>
        <w:rPr>
          <w:rFonts w:hint="eastAsia" w:ascii="Consolas" w:hAnsi="Consolas" w:eastAsia="Consolas"/>
          <w:color w:val="000000"/>
          <w:sz w:val="13"/>
          <w:szCs w:val="13"/>
        </w:rPr>
        <w:t>.setMsg(</w:t>
      </w:r>
      <w:r>
        <w:rPr>
          <w:rFonts w:hint="eastAsia" w:ascii="Consolas" w:hAnsi="Consolas" w:eastAsia="Consolas"/>
          <w:color w:val="2A00FF"/>
          <w:sz w:val="13"/>
          <w:szCs w:val="13"/>
        </w:rPr>
        <w:t>"服务器端:账号未启用，请联系管理员!"</w:t>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b/>
          <w:color w:val="7F0055"/>
          <w:sz w:val="13"/>
          <w:szCs w:val="13"/>
        </w:rPr>
        <w:t>return</w:t>
      </w:r>
      <w:r>
        <w:rPr>
          <w:rFonts w:hint="eastAsia" w:ascii="Consolas" w:hAnsi="Consolas" w:eastAsia="Consolas"/>
          <w:color w:val="6A3E3E"/>
          <w:sz w:val="13"/>
          <w:szCs w:val="13"/>
        </w:rPr>
        <w:t>dbuser</w:t>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 xml:space="preserve">} </w:t>
      </w:r>
      <w:r>
        <w:rPr>
          <w:rFonts w:hint="eastAsia" w:ascii="Consolas" w:hAnsi="Consolas" w:eastAsia="Consolas"/>
          <w:b/>
          <w:color w:val="7F0055"/>
          <w:sz w:val="13"/>
          <w:szCs w:val="13"/>
        </w:rPr>
        <w:t>else</w:t>
      </w:r>
      <w:r>
        <w:rPr>
          <w:rFonts w:hint="eastAsia" w:ascii="Consolas" w:hAnsi="Consolas" w:eastAsia="Consolas"/>
          <w:color w:val="000000"/>
          <w:sz w:val="13"/>
          <w:szCs w:val="13"/>
        </w:rPr>
        <w:t xml:space="preserve"> {</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stateResult</w:t>
      </w:r>
      <w:r>
        <w:rPr>
          <w:rFonts w:hint="eastAsia" w:ascii="Consolas" w:hAnsi="Consolas" w:eastAsia="Consolas"/>
          <w:color w:val="000000"/>
          <w:sz w:val="13"/>
          <w:szCs w:val="13"/>
        </w:rPr>
        <w:t>.setStatus(1);</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stateResult</w:t>
      </w:r>
      <w:r>
        <w:rPr>
          <w:rFonts w:hint="eastAsia" w:ascii="Consolas" w:hAnsi="Consolas" w:eastAsia="Consolas"/>
          <w:color w:val="000000"/>
          <w:sz w:val="13"/>
          <w:szCs w:val="13"/>
        </w:rPr>
        <w:t>.setMsg(</w:t>
      </w:r>
      <w:r>
        <w:rPr>
          <w:rFonts w:hint="eastAsia" w:ascii="Consolas" w:hAnsi="Consolas" w:eastAsia="Consolas"/>
          <w:color w:val="2A00FF"/>
          <w:sz w:val="13"/>
          <w:szCs w:val="13"/>
        </w:rPr>
        <w:t>"服务器端:请正确输入角色!"</w:t>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 xml:space="preserve">} </w:t>
      </w:r>
      <w:r>
        <w:rPr>
          <w:rFonts w:hint="eastAsia" w:ascii="Consolas" w:hAnsi="Consolas" w:eastAsia="Consolas"/>
          <w:b/>
          <w:color w:val="7F0055"/>
          <w:sz w:val="13"/>
          <w:szCs w:val="13"/>
        </w:rPr>
        <w:t>else</w:t>
      </w:r>
      <w:r>
        <w:rPr>
          <w:rFonts w:hint="eastAsia" w:ascii="Consolas" w:hAnsi="Consolas" w:eastAsia="Consolas"/>
          <w:color w:val="000000"/>
          <w:sz w:val="13"/>
          <w:szCs w:val="13"/>
        </w:rPr>
        <w:t xml:space="preserve"> {</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stateResult</w:t>
      </w:r>
      <w:r>
        <w:rPr>
          <w:rFonts w:hint="eastAsia" w:ascii="Consolas" w:hAnsi="Consolas" w:eastAsia="Consolas"/>
          <w:color w:val="000000"/>
          <w:sz w:val="13"/>
          <w:szCs w:val="13"/>
        </w:rPr>
        <w:t>.setStatus(2);</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stateResult</w:t>
      </w:r>
      <w:r>
        <w:rPr>
          <w:rFonts w:hint="eastAsia" w:ascii="Consolas" w:hAnsi="Consolas" w:eastAsia="Consolas"/>
          <w:color w:val="000000"/>
          <w:sz w:val="13"/>
          <w:szCs w:val="13"/>
        </w:rPr>
        <w:t>.setMsg(</w:t>
      </w:r>
      <w:r>
        <w:rPr>
          <w:rFonts w:hint="eastAsia" w:ascii="Consolas" w:hAnsi="Consolas" w:eastAsia="Consolas"/>
          <w:color w:val="2A00FF"/>
          <w:sz w:val="13"/>
          <w:szCs w:val="13"/>
        </w:rPr>
        <w:t>"服务器端:请正确输入密码！"</w:t>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 xml:space="preserve">} </w:t>
      </w:r>
      <w:r>
        <w:rPr>
          <w:rFonts w:hint="eastAsia" w:ascii="Consolas" w:hAnsi="Consolas" w:eastAsia="Consolas"/>
          <w:b/>
          <w:color w:val="7F0055"/>
          <w:sz w:val="13"/>
          <w:szCs w:val="13"/>
        </w:rPr>
        <w:t>else</w:t>
      </w:r>
      <w:r>
        <w:rPr>
          <w:rFonts w:hint="eastAsia" w:ascii="Consolas" w:hAnsi="Consolas" w:eastAsia="Consolas"/>
          <w:color w:val="000000"/>
          <w:sz w:val="13"/>
          <w:szCs w:val="13"/>
        </w:rPr>
        <w:t xml:space="preserve"> {</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stateResult</w:t>
      </w:r>
      <w:r>
        <w:rPr>
          <w:rFonts w:hint="eastAsia" w:ascii="Consolas" w:hAnsi="Consolas" w:eastAsia="Consolas"/>
          <w:color w:val="000000"/>
          <w:sz w:val="13"/>
          <w:szCs w:val="13"/>
        </w:rPr>
        <w:t>.setStatus(3);</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stateResult</w:t>
      </w:r>
      <w:r>
        <w:rPr>
          <w:rFonts w:hint="eastAsia" w:ascii="Consolas" w:hAnsi="Consolas" w:eastAsia="Consolas"/>
          <w:color w:val="000000"/>
          <w:sz w:val="13"/>
          <w:szCs w:val="13"/>
        </w:rPr>
        <w:t>.setMsg(</w:t>
      </w:r>
      <w:r>
        <w:rPr>
          <w:rFonts w:hint="eastAsia" w:ascii="Consolas" w:hAnsi="Consolas" w:eastAsia="Consolas"/>
          <w:color w:val="2A00FF"/>
          <w:sz w:val="13"/>
          <w:szCs w:val="13"/>
        </w:rPr>
        <w:t>"服务器端:请正确输入邮箱！"</w:t>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b/>
          <w:color w:val="7F0055"/>
          <w:sz w:val="13"/>
          <w:szCs w:val="13"/>
        </w:rPr>
        <w:t>returnnull</w:t>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w:t>
      </w:r>
    </w:p>
    <w:p>
      <w:pPr>
        <w:widowControl/>
        <w:spacing w:line="0" w:lineRule="atLeast"/>
        <w:jc w:val="left"/>
        <w:outlineLvl w:val="2"/>
        <w:rPr>
          <w:rFonts w:ascii="Times New Roman" w:hAnsi="Times New Roman" w:cs="Times New Roman"/>
          <w:b/>
          <w:bCs/>
          <w:sz w:val="13"/>
          <w:szCs w:val="13"/>
        </w:rPr>
      </w:pPr>
      <w:r>
        <w:rPr>
          <w:rFonts w:hint="eastAsia" w:ascii="Consolas" w:hAnsi="Consolas" w:eastAsia="Consolas"/>
          <w:color w:val="000000"/>
          <w:sz w:val="13"/>
          <w:szCs w:val="13"/>
        </w:rPr>
        <w:tab/>
      </w:r>
      <w:bookmarkStart w:id="183" w:name="_Toc26014"/>
      <w:r>
        <w:rPr>
          <w:rFonts w:hint="eastAsia" w:ascii="Consolas" w:hAnsi="Consolas" w:eastAsia="Consolas"/>
          <w:color w:val="000000"/>
          <w:sz w:val="13"/>
          <w:szCs w:val="13"/>
        </w:rPr>
        <w:t>}</w:t>
      </w:r>
      <w:bookmarkEnd w:id="183"/>
    </w:p>
    <w:p>
      <w:pPr>
        <w:widowControl/>
        <w:spacing w:beforeLines="50" w:afterLines="50" w:line="400" w:lineRule="exact"/>
        <w:jc w:val="left"/>
        <w:outlineLvl w:val="2"/>
        <w:rPr>
          <w:rFonts w:ascii="Times New Roman" w:hAnsi="Times New Roman" w:cs="Times New Roman"/>
          <w:b/>
          <w:bCs/>
          <w:sz w:val="24"/>
        </w:rPr>
      </w:pPr>
      <w:bookmarkStart w:id="184" w:name="_Toc1509"/>
      <w:bookmarkStart w:id="185" w:name="_Toc452134272"/>
      <w:bookmarkStart w:id="186" w:name="_Toc20993"/>
      <w:bookmarkStart w:id="187" w:name="_Toc22986"/>
      <w:bookmarkStart w:id="188" w:name="_Toc31424"/>
      <w:bookmarkStart w:id="189" w:name="_Toc12525"/>
      <w:bookmarkStart w:id="190" w:name="_Toc12704"/>
      <w:r>
        <w:rPr>
          <w:rFonts w:ascii="Times New Roman" w:hAnsi="Times New Roman" w:cs="Times New Roman"/>
          <w:b/>
          <w:bCs/>
          <w:sz w:val="24"/>
        </w:rPr>
        <w:t>5.3.</w:t>
      </w:r>
      <w:r>
        <w:rPr>
          <w:rFonts w:hint="eastAsia" w:ascii="Times New Roman" w:hAnsi="Times New Roman" w:cs="Times New Roman"/>
          <w:b/>
          <w:bCs/>
          <w:sz w:val="24"/>
        </w:rPr>
        <w:t>2项目创建</w:t>
      </w:r>
      <w:r>
        <w:rPr>
          <w:rFonts w:ascii="Times New Roman" w:hAnsi="Times New Roman" w:cs="Times New Roman"/>
          <w:b/>
          <w:bCs/>
          <w:sz w:val="24"/>
        </w:rPr>
        <w:t>模块详细设计</w:t>
      </w:r>
      <w:bookmarkEnd w:id="184"/>
    </w:p>
    <w:p>
      <w:pPr>
        <w:spacing w:line="400" w:lineRule="exact"/>
        <w:ind w:firstLine="420" w:firstLineChars="200"/>
        <w:jc w:val="left"/>
        <w:rPr>
          <w:rFonts w:asciiTheme="minorEastAsia" w:hAnsiTheme="minorEastAsia" w:cstheme="minorEastAsia"/>
        </w:rPr>
      </w:pPr>
      <w:r>
        <w:rPr>
          <w:rFonts w:hint="eastAsia" w:asciiTheme="minorEastAsia" w:hAnsiTheme="minorEastAsia" w:cstheme="minorEastAsia"/>
        </w:rPr>
        <w:t>用户创建项目的时候填写数字，金额，上传文件等，首先会在前台js判空，以及格式的合法性，然后数据会传输到后台后台会验证其合法性后将数据插入项目表，将上传文档保存在本地磁盘中，数据库存储文件地址，顺便从session中取出当前用户的信息插入，接下来会将平台默认的任务分配给该创建者。</w:t>
      </w:r>
    </w:p>
    <w:p>
      <w:pPr>
        <w:spacing w:line="0" w:lineRule="atLeast"/>
        <w:jc w:val="left"/>
        <w:rPr>
          <w:rFonts w:ascii="Consolas" w:hAnsi="Consolas" w:eastAsia="Consolas"/>
          <w:sz w:val="15"/>
          <w:szCs w:val="15"/>
        </w:rPr>
      </w:pPr>
      <w:commentRangeStart w:id="5"/>
      <w:r>
        <w:rPr>
          <w:rFonts w:hint="eastAsia" w:ascii="Consolas" w:hAnsi="Consolas" w:eastAsia="Consolas"/>
          <w:b/>
          <w:color w:val="7F0055"/>
          <w:sz w:val="15"/>
          <w:szCs w:val="15"/>
        </w:rPr>
        <w:t>public</w:t>
      </w:r>
      <w:r>
        <w:rPr>
          <w:rFonts w:hint="eastAsia" w:ascii="Consolas" w:hAnsi="Consolas" w:eastAsia="Consolas"/>
          <w:color w:val="000000"/>
          <w:sz w:val="15"/>
          <w:szCs w:val="15"/>
        </w:rPr>
        <w:t xml:space="preserve"> StateResult creatProjectHandle(BaseProject </w:t>
      </w:r>
      <w:r>
        <w:rPr>
          <w:rFonts w:hint="eastAsia" w:ascii="Consolas" w:hAnsi="Consolas" w:eastAsia="Consolas"/>
          <w:color w:val="6A3E3E"/>
          <w:sz w:val="15"/>
          <w:szCs w:val="15"/>
        </w:rPr>
        <w:t>baseProject</w:t>
      </w:r>
      <w:r>
        <w:rPr>
          <w:rFonts w:hint="eastAsia" w:ascii="Consolas" w:hAnsi="Consolas" w:eastAsia="Consolas"/>
          <w:color w:val="000000"/>
          <w:sz w:val="15"/>
          <w:szCs w:val="15"/>
        </w:rPr>
        <w:t xml:space="preserve">, StateResult </w:t>
      </w:r>
      <w:r>
        <w:rPr>
          <w:rFonts w:hint="eastAsia" w:ascii="Consolas" w:hAnsi="Consolas" w:eastAsia="Consolas"/>
          <w:color w:val="6A3E3E"/>
          <w:sz w:val="15"/>
          <w:szCs w:val="15"/>
        </w:rPr>
        <w:t>stateResult</w:t>
      </w:r>
      <w:r>
        <w:rPr>
          <w:rFonts w:hint="eastAsia" w:ascii="Consolas" w:hAnsi="Consolas" w:eastAsia="Consolas"/>
          <w:color w:val="000000"/>
          <w:sz w:val="15"/>
          <w:szCs w:val="15"/>
        </w:rPr>
        <w: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46464"/>
          <w:sz w:val="15"/>
          <w:szCs w:val="15"/>
        </w:rPr>
        <w:t>@RequestParam</w:t>
      </w:r>
      <w:r>
        <w:rPr>
          <w:rFonts w:hint="eastAsia" w:ascii="Consolas" w:hAnsi="Consolas" w:eastAsia="Consolas"/>
          <w:color w:val="000000"/>
          <w:sz w:val="15"/>
          <w:szCs w:val="15"/>
        </w:rPr>
        <w:t xml:space="preserve">(value = </w:t>
      </w:r>
      <w:r>
        <w:rPr>
          <w:rFonts w:hint="eastAsia" w:ascii="Consolas" w:hAnsi="Consolas" w:eastAsia="Consolas"/>
          <w:color w:val="2A00FF"/>
          <w:sz w:val="15"/>
          <w:szCs w:val="15"/>
        </w:rPr>
        <w:t>"file"</w:t>
      </w:r>
      <w:r>
        <w:rPr>
          <w:rFonts w:hint="eastAsia" w:ascii="Consolas" w:hAnsi="Consolas" w:eastAsia="Consolas"/>
          <w:color w:val="000000"/>
          <w:sz w:val="15"/>
          <w:szCs w:val="15"/>
        </w:rPr>
        <w:t xml:space="preserve">, required = </w:t>
      </w:r>
      <w:r>
        <w:rPr>
          <w:rFonts w:hint="eastAsia" w:ascii="Consolas" w:hAnsi="Consolas" w:eastAsia="Consolas"/>
          <w:b/>
          <w:color w:val="7F0055"/>
          <w:sz w:val="15"/>
          <w:szCs w:val="15"/>
        </w:rPr>
        <w:t>true</w:t>
      </w:r>
      <w:r>
        <w:rPr>
          <w:rFonts w:hint="eastAsia" w:ascii="Consolas" w:hAnsi="Consolas" w:eastAsia="Consolas"/>
          <w:color w:val="000000"/>
          <w:sz w:val="15"/>
          <w:szCs w:val="15"/>
        </w:rPr>
        <w:t xml:space="preserve">) MultipartFile[] </w:t>
      </w:r>
      <w:r>
        <w:rPr>
          <w:rFonts w:hint="eastAsia" w:ascii="Consolas" w:hAnsi="Consolas" w:eastAsia="Consolas"/>
          <w:color w:val="6A3E3E"/>
          <w:sz w:val="15"/>
          <w:szCs w:val="15"/>
        </w:rPr>
        <w:t>file</w:t>
      </w:r>
      <w:r>
        <w:rPr>
          <w:rFonts w:hint="eastAsia" w:ascii="Consolas" w:hAnsi="Consolas" w:eastAsia="Consolas"/>
          <w:color w:val="000000"/>
          <w:sz w:val="15"/>
          <w:szCs w:val="15"/>
        </w:rPr>
        <w:t xml:space="preserve">, HttpServletRequest </w:t>
      </w:r>
      <w:r>
        <w:rPr>
          <w:rFonts w:hint="eastAsia" w:ascii="Consolas" w:hAnsi="Consolas" w:eastAsia="Consolas"/>
          <w:color w:val="6A3E3E"/>
          <w:sz w:val="15"/>
          <w:szCs w:val="15"/>
        </w:rPr>
        <w:t>request</w:t>
      </w:r>
      <w:r>
        <w:rPr>
          <w:rFonts w:hint="eastAsia" w:ascii="Consolas" w:hAnsi="Consolas" w:eastAsia="Consolas"/>
          <w:color w:val="000000"/>
          <w:sz w:val="15"/>
          <w:szCs w:val="15"/>
        </w:rPr>
        <w:t>) {</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try</w:t>
      </w:r>
      <w:r>
        <w:rPr>
          <w:rFonts w:hint="eastAsia" w:ascii="Consolas" w:hAnsi="Consolas" w:eastAsia="Consolas"/>
          <w:color w:val="000000"/>
          <w:sz w:val="15"/>
          <w:szCs w:val="15"/>
        </w:rPr>
        <w:t xml:space="preserve"> {</w:t>
      </w:r>
    </w:p>
    <w:commentRangeEnd w:id="5"/>
    <w:p>
      <w:pPr>
        <w:spacing w:line="0" w:lineRule="atLeast"/>
        <w:jc w:val="left"/>
        <w:rPr>
          <w:rFonts w:ascii="Consolas" w:hAnsi="Consolas" w:eastAsia="Consolas"/>
          <w:sz w:val="15"/>
          <w:szCs w:val="15"/>
        </w:rPr>
      </w:pPr>
      <w:r>
        <w:rPr>
          <w:rStyle w:val="19"/>
        </w:rPr>
        <w:commentReference w:id="5"/>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BaseUser </w:t>
      </w:r>
      <w:r>
        <w:rPr>
          <w:rFonts w:hint="eastAsia" w:ascii="Consolas" w:hAnsi="Consolas" w:eastAsia="Consolas"/>
          <w:color w:val="6A3E3E"/>
          <w:sz w:val="15"/>
          <w:szCs w:val="15"/>
        </w:rPr>
        <w:t>users</w:t>
      </w:r>
      <w:r>
        <w:rPr>
          <w:rFonts w:hint="eastAsia" w:ascii="Consolas" w:hAnsi="Consolas" w:eastAsia="Consolas"/>
          <w:color w:val="000000"/>
          <w:sz w:val="15"/>
          <w:szCs w:val="15"/>
        </w:rPr>
        <w:t xml:space="preserve"> = SessionController.</w:t>
      </w:r>
      <w:r>
        <w:rPr>
          <w:rFonts w:hint="eastAsia" w:ascii="Consolas" w:hAnsi="Consolas" w:eastAsia="Consolas"/>
          <w:i/>
          <w:color w:val="000000"/>
          <w:sz w:val="15"/>
          <w:szCs w:val="15"/>
        </w:rPr>
        <w:t>getLoginInfomation</w:t>
      </w:r>
      <w:r>
        <w:rPr>
          <w:rFonts w:hint="eastAsia" w:ascii="Consolas" w:hAnsi="Consolas" w:eastAsia="Consolas"/>
          <w:color w:val="000000"/>
          <w:sz w:val="15"/>
          <w:szCs w:val="15"/>
        </w:rPr>
        <w:t>(</w:t>
      </w:r>
      <w:r>
        <w:rPr>
          <w:rFonts w:hint="eastAsia" w:ascii="Consolas" w:hAnsi="Consolas" w:eastAsia="Consolas"/>
          <w:color w:val="6A3E3E"/>
          <w:sz w:val="15"/>
          <w:szCs w:val="15"/>
        </w:rPr>
        <w:t>request</w:t>
      </w:r>
      <w:r>
        <w:rPr>
          <w:rFonts w:hint="eastAsia" w:ascii="Consolas" w:hAnsi="Consolas" w:eastAsia="Consolas"/>
          <w:color w:val="000000"/>
          <w:sz w:val="15"/>
          <w:szCs w:val="15"/>
        </w:rPr>
        <w: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projectid</w:t>
      </w:r>
      <w:r>
        <w:rPr>
          <w:rFonts w:hint="eastAsia" w:ascii="Consolas" w:hAnsi="Consolas" w:eastAsia="Consolas"/>
          <w:color w:val="000000"/>
          <w:sz w:val="15"/>
          <w:szCs w:val="15"/>
        </w:rPr>
        <w:t xml:space="preserve"> = DateDealwith.</w:t>
      </w:r>
      <w:r>
        <w:rPr>
          <w:rFonts w:hint="eastAsia" w:ascii="Consolas" w:hAnsi="Consolas" w:eastAsia="Consolas"/>
          <w:i/>
          <w:color w:val="000000"/>
          <w:sz w:val="15"/>
          <w:szCs w:val="15"/>
        </w:rPr>
        <w:t>getSHC</w:t>
      </w:r>
      <w:r>
        <w:rPr>
          <w:rFonts w:hint="eastAsia" w:ascii="Consolas" w:hAnsi="Consolas" w:eastAsia="Consolas"/>
          <w:color w:val="000000"/>
          <w:sz w:val="15"/>
          <w:szCs w:val="15"/>
        </w:rPr>
        <w: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uuid0</w:t>
      </w:r>
      <w:r>
        <w:rPr>
          <w:rFonts w:hint="eastAsia" w:ascii="Consolas" w:hAnsi="Consolas" w:eastAsia="Consolas"/>
          <w:color w:val="000000"/>
          <w:sz w:val="15"/>
          <w:szCs w:val="15"/>
        </w:rPr>
        <w:t xml:space="preserve"> = UUID.</w:t>
      </w:r>
      <w:r>
        <w:rPr>
          <w:rFonts w:hint="eastAsia" w:ascii="Consolas" w:hAnsi="Consolas" w:eastAsia="Consolas"/>
          <w:i/>
          <w:color w:val="000000"/>
          <w:sz w:val="15"/>
          <w:szCs w:val="15"/>
        </w:rPr>
        <w:t>randomUUID</w:t>
      </w:r>
      <w:r>
        <w:rPr>
          <w:rFonts w:hint="eastAsia" w:ascii="Consolas" w:hAnsi="Consolas" w:eastAsia="Consolas"/>
          <w:color w:val="000000"/>
          <w:sz w:val="15"/>
          <w:szCs w:val="15"/>
        </w:rPr>
        <w:t>().toString();</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uuid1</w:t>
      </w:r>
      <w:r>
        <w:rPr>
          <w:rFonts w:hint="eastAsia" w:ascii="Consolas" w:hAnsi="Consolas" w:eastAsia="Consolas"/>
          <w:color w:val="000000"/>
          <w:sz w:val="15"/>
          <w:szCs w:val="15"/>
        </w:rPr>
        <w:t xml:space="preserve"> = UUID.</w:t>
      </w:r>
      <w:r>
        <w:rPr>
          <w:rFonts w:hint="eastAsia" w:ascii="Consolas" w:hAnsi="Consolas" w:eastAsia="Consolas"/>
          <w:i/>
          <w:color w:val="000000"/>
          <w:sz w:val="15"/>
          <w:szCs w:val="15"/>
        </w:rPr>
        <w:t>randomUUID</w:t>
      </w:r>
      <w:r>
        <w:rPr>
          <w:rFonts w:hint="eastAsia" w:ascii="Consolas" w:hAnsi="Consolas" w:eastAsia="Consolas"/>
          <w:color w:val="000000"/>
          <w:sz w:val="15"/>
          <w:szCs w:val="15"/>
        </w:rPr>
        <w:t>().toString();</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预算文件物理地址</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BudgetfilePath</w:t>
      </w:r>
      <w:r>
        <w:rPr>
          <w:rFonts w:hint="eastAsia" w:ascii="Consolas" w:hAnsi="Consolas" w:eastAsia="Consolas"/>
          <w:color w:val="000000"/>
          <w:sz w:val="15"/>
          <w:szCs w:val="15"/>
        </w:rPr>
        <w:t xml:space="preserve"> = GetResousePath.</w:t>
      </w:r>
      <w:r>
        <w:rPr>
          <w:rFonts w:hint="eastAsia" w:ascii="Consolas" w:hAnsi="Consolas" w:eastAsia="Consolas"/>
          <w:i/>
          <w:color w:val="000000"/>
          <w:sz w:val="15"/>
          <w:szCs w:val="15"/>
        </w:rPr>
        <w:t>getUserProjectFilePath</w:t>
      </w:r>
      <w:r>
        <w:rPr>
          <w:rFonts w:hint="eastAsia" w:ascii="Consolas" w:hAnsi="Consolas" w:eastAsia="Consolas"/>
          <w:color w:val="000000"/>
          <w:sz w:val="15"/>
          <w:szCs w:val="15"/>
        </w:rPr>
        <w:t>(</w:t>
      </w:r>
      <w:r>
        <w:rPr>
          <w:rFonts w:hint="eastAsia" w:ascii="Consolas" w:hAnsi="Consolas" w:eastAsia="Consolas"/>
          <w:color w:val="6A3E3E"/>
          <w:sz w:val="15"/>
          <w:szCs w:val="15"/>
        </w:rPr>
        <w:t>users</w:t>
      </w:r>
      <w:r>
        <w:rPr>
          <w:rFonts w:hint="eastAsia" w:ascii="Consolas" w:hAnsi="Consolas" w:eastAsia="Consolas"/>
          <w:color w:val="000000"/>
          <w:sz w:val="15"/>
          <w:szCs w:val="15"/>
        </w:rPr>
        <w:t xml:space="preserve">.getId().toString(), </w:t>
      </w:r>
      <w:r>
        <w:rPr>
          <w:rFonts w:hint="eastAsia" w:ascii="Consolas" w:hAnsi="Consolas" w:eastAsia="Consolas"/>
          <w:color w:val="6A3E3E"/>
          <w:sz w:val="15"/>
          <w:szCs w:val="15"/>
        </w:rPr>
        <w:t>projectid</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uuid1</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file</w:t>
      </w:r>
      <w:r>
        <w:rPr>
          <w:rFonts w:hint="eastAsia" w:ascii="Consolas" w:hAnsi="Consolas" w:eastAsia="Consolas"/>
          <w:color w:val="000000"/>
          <w:sz w:val="15"/>
          <w:szCs w:val="15"/>
        </w:rPr>
        <w:t>[1].getOriginalFilename());</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立项书物理地址</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String </w:t>
      </w:r>
      <w:r>
        <w:rPr>
          <w:rFonts w:hint="eastAsia" w:ascii="Consolas" w:hAnsi="Consolas" w:eastAsia="Consolas"/>
          <w:color w:val="6A3E3E"/>
          <w:sz w:val="15"/>
          <w:szCs w:val="15"/>
        </w:rPr>
        <w:t>ProgectfilePath</w:t>
      </w:r>
      <w:r>
        <w:rPr>
          <w:rFonts w:hint="eastAsia" w:ascii="Consolas" w:hAnsi="Consolas" w:eastAsia="Consolas"/>
          <w:color w:val="000000"/>
          <w:sz w:val="15"/>
          <w:szCs w:val="15"/>
        </w:rPr>
        <w:t xml:space="preserve"> = GetResousePath.</w:t>
      </w:r>
      <w:r>
        <w:rPr>
          <w:rFonts w:hint="eastAsia" w:ascii="Consolas" w:hAnsi="Consolas" w:eastAsia="Consolas"/>
          <w:i/>
          <w:color w:val="000000"/>
          <w:sz w:val="15"/>
          <w:szCs w:val="15"/>
        </w:rPr>
        <w:t>getUserProjectFilePath</w:t>
      </w:r>
      <w:r>
        <w:rPr>
          <w:rFonts w:hint="eastAsia" w:ascii="Consolas" w:hAnsi="Consolas" w:eastAsia="Consolas"/>
          <w:color w:val="000000"/>
          <w:sz w:val="15"/>
          <w:szCs w:val="15"/>
        </w:rPr>
        <w:t>(</w:t>
      </w:r>
      <w:r>
        <w:rPr>
          <w:rFonts w:hint="eastAsia" w:ascii="Consolas" w:hAnsi="Consolas" w:eastAsia="Consolas"/>
          <w:color w:val="6A3E3E"/>
          <w:sz w:val="15"/>
          <w:szCs w:val="15"/>
        </w:rPr>
        <w:t>users</w:t>
      </w:r>
      <w:r>
        <w:rPr>
          <w:rFonts w:hint="eastAsia" w:ascii="Consolas" w:hAnsi="Consolas" w:eastAsia="Consolas"/>
          <w:color w:val="000000"/>
          <w:sz w:val="15"/>
          <w:szCs w:val="15"/>
        </w:rPr>
        <w:t xml:space="preserve">.getId().toString(), </w:t>
      </w:r>
      <w:r>
        <w:rPr>
          <w:rFonts w:hint="eastAsia" w:ascii="Consolas" w:hAnsi="Consolas" w:eastAsia="Consolas"/>
          <w:color w:val="6A3E3E"/>
          <w:sz w:val="15"/>
          <w:szCs w:val="15"/>
        </w:rPr>
        <w:t>projectid</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uuid0</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file</w:t>
      </w:r>
      <w:r>
        <w:rPr>
          <w:rFonts w:hint="eastAsia" w:ascii="Consolas" w:hAnsi="Consolas" w:eastAsia="Consolas"/>
          <w:color w:val="000000"/>
          <w:sz w:val="15"/>
          <w:szCs w:val="15"/>
        </w:rPr>
        <w:t>[0].getOriginalFilename());</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(!upload(</w:t>
      </w:r>
      <w:r>
        <w:rPr>
          <w:rFonts w:hint="eastAsia" w:ascii="Consolas" w:hAnsi="Consolas" w:eastAsia="Consolas"/>
          <w:color w:val="6A3E3E"/>
          <w:sz w:val="15"/>
          <w:szCs w:val="15"/>
        </w:rPr>
        <w:t>stateResult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file</w:t>
      </w:r>
      <w:r>
        <w:rPr>
          <w:rFonts w:hint="eastAsia" w:ascii="Consolas" w:hAnsi="Consolas" w:eastAsia="Consolas"/>
          <w:color w:val="000000"/>
          <w:sz w:val="15"/>
          <w:szCs w:val="15"/>
        </w:rPr>
        <w:t xml:space="preserve">[0], </w:t>
      </w:r>
      <w:r>
        <w:rPr>
          <w:rFonts w:hint="eastAsia" w:ascii="Consolas" w:hAnsi="Consolas" w:eastAsia="Consolas"/>
          <w:color w:val="6A3E3E"/>
          <w:sz w:val="15"/>
          <w:szCs w:val="15"/>
        </w:rPr>
        <w:t>ProgectfilePath</w:t>
      </w:r>
      <w:r>
        <w:rPr>
          <w:rFonts w:hint="eastAsia" w:ascii="Consolas" w:hAnsi="Consolas" w:eastAsia="Consolas"/>
          <w:color w:val="000000"/>
          <w:sz w:val="15"/>
          <w:szCs w:val="15"/>
        </w:rPr>
        <w:t>)) {</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stateResult</w:t>
      </w:r>
      <w:r>
        <w:rPr>
          <w:rFonts w:hint="eastAsia" w:ascii="Consolas" w:hAnsi="Consolas" w:eastAsia="Consolas"/>
          <w:color w:val="000000"/>
          <w:sz w:val="15"/>
          <w:szCs w:val="15"/>
        </w:rPr>
        <w:t>.setMsg(</w:t>
      </w:r>
      <w:r>
        <w:rPr>
          <w:rFonts w:hint="eastAsia" w:ascii="Consolas" w:hAnsi="Consolas" w:eastAsia="Consolas"/>
          <w:color w:val="6A3E3E"/>
          <w:sz w:val="15"/>
          <w:szCs w:val="15"/>
        </w:rPr>
        <w:t>stateResult</w:t>
      </w:r>
      <w:r>
        <w:rPr>
          <w:rFonts w:hint="eastAsia" w:ascii="Consolas" w:hAnsi="Consolas" w:eastAsia="Consolas"/>
          <w:color w:val="000000"/>
          <w:sz w:val="15"/>
          <w:szCs w:val="15"/>
        </w:rPr>
        <w:t>.getMsg());</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6A3E3E"/>
          <w:sz w:val="15"/>
          <w:szCs w:val="15"/>
        </w:rPr>
        <w:t>stateResult</w:t>
      </w:r>
      <w:r>
        <w:rPr>
          <w:rFonts w:hint="eastAsia" w:ascii="Consolas" w:hAnsi="Consolas" w:eastAsia="Consolas"/>
          <w:color w:val="000000"/>
          <w:sz w:val="15"/>
          <w:szCs w:val="15"/>
        </w:rPr>
        <w: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(!upload(</w:t>
      </w:r>
      <w:r>
        <w:rPr>
          <w:rFonts w:hint="eastAsia" w:ascii="Consolas" w:hAnsi="Consolas" w:eastAsia="Consolas"/>
          <w:color w:val="6A3E3E"/>
          <w:sz w:val="15"/>
          <w:szCs w:val="15"/>
        </w:rPr>
        <w:t>stateResult</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file</w:t>
      </w:r>
      <w:r>
        <w:rPr>
          <w:rFonts w:hint="eastAsia" w:ascii="Consolas" w:hAnsi="Consolas" w:eastAsia="Consolas"/>
          <w:color w:val="000000"/>
          <w:sz w:val="15"/>
          <w:szCs w:val="15"/>
        </w:rPr>
        <w:t xml:space="preserve">[1], </w:t>
      </w:r>
      <w:r>
        <w:rPr>
          <w:rFonts w:hint="eastAsia" w:ascii="Consolas" w:hAnsi="Consolas" w:eastAsia="Consolas"/>
          <w:color w:val="6A3E3E"/>
          <w:sz w:val="15"/>
          <w:szCs w:val="15"/>
        </w:rPr>
        <w:t>BudgetfilePath</w:t>
      </w:r>
      <w:r>
        <w:rPr>
          <w:rFonts w:hint="eastAsia" w:ascii="Consolas" w:hAnsi="Consolas" w:eastAsia="Consolas"/>
          <w:color w:val="000000"/>
          <w:sz w:val="15"/>
          <w:szCs w:val="15"/>
        </w:rPr>
        <w:t>)) {</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stateResult</w:t>
      </w:r>
      <w:r>
        <w:rPr>
          <w:rFonts w:hint="eastAsia" w:ascii="Consolas" w:hAnsi="Consolas" w:eastAsia="Consolas"/>
          <w:color w:val="000000"/>
          <w:sz w:val="15"/>
          <w:szCs w:val="15"/>
        </w:rPr>
        <w:t>.setMsg(</w:t>
      </w:r>
      <w:r>
        <w:rPr>
          <w:rFonts w:hint="eastAsia" w:ascii="Consolas" w:hAnsi="Consolas" w:eastAsia="Consolas"/>
          <w:color w:val="6A3E3E"/>
          <w:sz w:val="15"/>
          <w:szCs w:val="15"/>
        </w:rPr>
        <w:t>stateResult</w:t>
      </w:r>
      <w:r>
        <w:rPr>
          <w:rFonts w:hint="eastAsia" w:ascii="Consolas" w:hAnsi="Consolas" w:eastAsia="Consolas"/>
          <w:color w:val="000000"/>
          <w:sz w:val="15"/>
          <w:szCs w:val="15"/>
        </w:rPr>
        <w:t>.getMsg());</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6A3E3E"/>
          <w:sz w:val="15"/>
          <w:szCs w:val="15"/>
        </w:rPr>
        <w:t>stateResult</w:t>
      </w:r>
      <w:r>
        <w:rPr>
          <w:rFonts w:hint="eastAsia" w:ascii="Consolas" w:hAnsi="Consolas" w:eastAsia="Consolas"/>
          <w:color w:val="000000"/>
          <w:sz w:val="15"/>
          <w:szCs w:val="15"/>
        </w:rPr>
        <w: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baseProject</w:t>
      </w:r>
      <w:r>
        <w:rPr>
          <w:rFonts w:hint="eastAsia" w:ascii="Consolas" w:hAnsi="Consolas" w:eastAsia="Consolas"/>
          <w:color w:val="000000"/>
          <w:sz w:val="15"/>
          <w:szCs w:val="15"/>
        </w:rPr>
        <w:t>.setProjid(</w:t>
      </w:r>
      <w:r>
        <w:rPr>
          <w:rFonts w:hint="eastAsia" w:ascii="Consolas" w:hAnsi="Consolas" w:eastAsia="Consolas"/>
          <w:color w:val="6A3E3E"/>
          <w:sz w:val="15"/>
          <w:szCs w:val="15"/>
        </w:rPr>
        <w:t>projectid</w:t>
      </w:r>
      <w:r>
        <w:rPr>
          <w:rFonts w:hint="eastAsia" w:ascii="Consolas" w:hAnsi="Consolas" w:eastAsia="Consolas"/>
          <w:color w:val="000000"/>
          <w:sz w:val="15"/>
          <w:szCs w:val="15"/>
        </w:rPr>
        <w: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设置网络地址</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baseProject</w:t>
      </w:r>
      <w:r>
        <w:rPr>
          <w:rFonts w:hint="eastAsia" w:ascii="Consolas" w:hAnsi="Consolas" w:eastAsia="Consolas"/>
          <w:color w:val="000000"/>
          <w:sz w:val="15"/>
          <w:szCs w:val="15"/>
        </w:rPr>
        <w:t>.setProjbudgetfile(</w:t>
      </w:r>
      <w:r>
        <w:rPr>
          <w:rFonts w:hint="eastAsia" w:ascii="Consolas" w:hAnsi="Consolas" w:eastAsia="Consolas"/>
          <w:color w:val="6A3E3E"/>
          <w:sz w:val="15"/>
          <w:szCs w:val="15"/>
        </w:rPr>
        <w:t>BudgetfilePath</w:t>
      </w:r>
      <w:r>
        <w:rPr>
          <w:rFonts w:hint="eastAsia" w:ascii="Consolas" w:hAnsi="Consolas" w:eastAsia="Consolas"/>
          <w:color w:val="000000"/>
          <w:sz w:val="15"/>
          <w:szCs w:val="15"/>
        </w:rPr>
        <w: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baseProject</w:t>
      </w:r>
      <w:r>
        <w:rPr>
          <w:rFonts w:hint="eastAsia" w:ascii="Consolas" w:hAnsi="Consolas" w:eastAsia="Consolas"/>
          <w:color w:val="000000"/>
          <w:sz w:val="15"/>
          <w:szCs w:val="15"/>
        </w:rPr>
        <w:t>.setProjprogectfile(</w:t>
      </w:r>
      <w:r>
        <w:rPr>
          <w:rFonts w:hint="eastAsia" w:ascii="Consolas" w:hAnsi="Consolas" w:eastAsia="Consolas"/>
          <w:color w:val="6A3E3E"/>
          <w:sz w:val="15"/>
          <w:szCs w:val="15"/>
        </w:rPr>
        <w:t>ProgectfilePath</w:t>
      </w:r>
      <w:r>
        <w:rPr>
          <w:rFonts w:hint="eastAsia" w:ascii="Consolas" w:hAnsi="Consolas" w:eastAsia="Consolas"/>
          <w:color w:val="000000"/>
          <w:sz w:val="15"/>
          <w:szCs w:val="15"/>
        </w:rPr>
        <w: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baseProject</w:t>
      </w:r>
      <w:r>
        <w:rPr>
          <w:rFonts w:hint="eastAsia" w:ascii="Consolas" w:hAnsi="Consolas" w:eastAsia="Consolas"/>
          <w:color w:val="000000"/>
          <w:sz w:val="15"/>
          <w:szCs w:val="15"/>
        </w:rPr>
        <w:t>.setProjcreattime(DateDealwith.</w:t>
      </w:r>
      <w:r>
        <w:rPr>
          <w:rFonts w:hint="eastAsia" w:ascii="Consolas" w:hAnsi="Consolas" w:eastAsia="Consolas"/>
          <w:i/>
          <w:color w:val="000000"/>
          <w:sz w:val="15"/>
          <w:szCs w:val="15"/>
        </w:rPr>
        <w:t>getCurrDate</w:t>
      </w:r>
      <w:r>
        <w:rPr>
          <w:rFonts w:hint="eastAsia" w:ascii="Consolas" w:hAnsi="Consolas" w:eastAsia="Consolas"/>
          <w:color w:val="000000"/>
          <w:sz w:val="15"/>
          <w:szCs w:val="15"/>
        </w:rPr>
        <w: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baseProject</w:t>
      </w:r>
      <w:r>
        <w:rPr>
          <w:rFonts w:hint="eastAsia" w:ascii="Consolas" w:hAnsi="Consolas" w:eastAsia="Consolas"/>
          <w:color w:val="000000"/>
          <w:sz w:val="15"/>
          <w:szCs w:val="15"/>
        </w:rPr>
        <w:t>.setProjcurrentnumber(ConfigStr.</w:t>
      </w:r>
      <w:r>
        <w:rPr>
          <w:rFonts w:hint="eastAsia" w:ascii="Consolas" w:hAnsi="Consolas" w:eastAsia="Consolas"/>
          <w:b/>
          <w:i/>
          <w:color w:val="0000C0"/>
          <w:sz w:val="15"/>
          <w:szCs w:val="15"/>
        </w:rPr>
        <w:t>currentnumber</w:t>
      </w:r>
      <w:r>
        <w:rPr>
          <w:rFonts w:hint="eastAsia" w:ascii="Consolas" w:hAnsi="Consolas" w:eastAsia="Consolas"/>
          <w:color w:val="000000"/>
          <w:sz w:val="15"/>
          <w:szCs w:val="15"/>
        </w:rPr>
        <w: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baseProject</w:t>
      </w:r>
      <w:r>
        <w:rPr>
          <w:rFonts w:hint="eastAsia" w:ascii="Consolas" w:hAnsi="Consolas" w:eastAsia="Consolas"/>
          <w:color w:val="000000"/>
          <w:sz w:val="15"/>
          <w:szCs w:val="15"/>
        </w:rPr>
        <w:t>.setProjemail(</w:t>
      </w:r>
      <w:r>
        <w:rPr>
          <w:rFonts w:hint="eastAsia" w:ascii="Consolas" w:hAnsi="Consolas" w:eastAsia="Consolas"/>
          <w:color w:val="6A3E3E"/>
          <w:sz w:val="15"/>
          <w:szCs w:val="15"/>
        </w:rPr>
        <w:t>users</w:t>
      </w:r>
      <w:r>
        <w:rPr>
          <w:rFonts w:hint="eastAsia" w:ascii="Consolas" w:hAnsi="Consolas" w:eastAsia="Consolas"/>
          <w:color w:val="000000"/>
          <w:sz w:val="15"/>
          <w:szCs w:val="15"/>
        </w:rPr>
        <w:t>.getEmail());</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baseProject</w:t>
      </w:r>
      <w:r>
        <w:rPr>
          <w:rFonts w:hint="eastAsia" w:ascii="Consolas" w:hAnsi="Consolas" w:eastAsia="Consolas"/>
          <w:color w:val="000000"/>
          <w:sz w:val="15"/>
          <w:szCs w:val="15"/>
        </w:rPr>
        <w:t>.setCreatpersionname(</w:t>
      </w:r>
      <w:r>
        <w:rPr>
          <w:rFonts w:hint="eastAsia" w:ascii="Consolas" w:hAnsi="Consolas" w:eastAsia="Consolas"/>
          <w:color w:val="6A3E3E"/>
          <w:sz w:val="15"/>
          <w:szCs w:val="15"/>
        </w:rPr>
        <w:t>users</w:t>
      </w:r>
      <w:r>
        <w:rPr>
          <w:rFonts w:hint="eastAsia" w:ascii="Consolas" w:hAnsi="Consolas" w:eastAsia="Consolas"/>
          <w:color w:val="000000"/>
          <w:sz w:val="15"/>
          <w:szCs w:val="15"/>
        </w:rPr>
        <w:t>.getName());</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baseProject</w:t>
      </w:r>
      <w:r>
        <w:rPr>
          <w:rFonts w:hint="eastAsia" w:ascii="Consolas" w:hAnsi="Consolas" w:eastAsia="Consolas"/>
          <w:color w:val="000000"/>
          <w:sz w:val="15"/>
          <w:szCs w:val="15"/>
        </w:rPr>
        <w:t>.setProjphone(</w:t>
      </w:r>
      <w:r>
        <w:rPr>
          <w:rFonts w:hint="eastAsia" w:ascii="Consolas" w:hAnsi="Consolas" w:eastAsia="Consolas"/>
          <w:color w:val="6A3E3E"/>
          <w:sz w:val="15"/>
          <w:szCs w:val="15"/>
        </w:rPr>
        <w:t>users</w:t>
      </w:r>
      <w:r>
        <w:rPr>
          <w:rFonts w:hint="eastAsia" w:ascii="Consolas" w:hAnsi="Consolas" w:eastAsia="Consolas"/>
          <w:color w:val="000000"/>
          <w:sz w:val="15"/>
          <w:szCs w:val="15"/>
        </w:rPr>
        <w:t>.getPhone());</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baseProject</w:t>
      </w:r>
      <w:r>
        <w:rPr>
          <w:rFonts w:hint="eastAsia" w:ascii="Consolas" w:hAnsi="Consolas" w:eastAsia="Consolas"/>
          <w:color w:val="000000"/>
          <w:sz w:val="15"/>
          <w:szCs w:val="15"/>
        </w:rPr>
        <w:t>.setProjstatus(Integer.</w:t>
      </w:r>
      <w:r>
        <w:rPr>
          <w:rFonts w:hint="eastAsia" w:ascii="Consolas" w:hAnsi="Consolas" w:eastAsia="Consolas"/>
          <w:i/>
          <w:color w:val="000000"/>
          <w:sz w:val="15"/>
          <w:szCs w:val="15"/>
        </w:rPr>
        <w:t>parseInt</w:t>
      </w:r>
      <w:r>
        <w:rPr>
          <w:rFonts w:hint="eastAsia" w:ascii="Consolas" w:hAnsi="Consolas" w:eastAsia="Consolas"/>
          <w:color w:val="000000"/>
          <w:sz w:val="15"/>
          <w:szCs w:val="15"/>
        </w:rPr>
        <w:t>(ConfigStr.</w:t>
      </w:r>
      <w:r>
        <w:rPr>
          <w:rFonts w:hint="eastAsia" w:ascii="Consolas" w:hAnsi="Consolas" w:eastAsia="Consolas"/>
          <w:b/>
          <w:i/>
          <w:color w:val="0000C0"/>
          <w:sz w:val="15"/>
          <w:szCs w:val="15"/>
        </w:rPr>
        <w:t>close</w:t>
      </w:r>
      <w:r>
        <w:rPr>
          <w:rFonts w:hint="eastAsia" w:ascii="Consolas" w:hAnsi="Consolas" w:eastAsia="Consolas"/>
          <w:color w:val="000000"/>
          <w:sz w:val="15"/>
          <w:szCs w:val="15"/>
        </w:rPr>
        <w: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baseProject</w:t>
      </w:r>
      <w:r>
        <w:rPr>
          <w:rFonts w:hint="eastAsia" w:ascii="Consolas" w:hAnsi="Consolas" w:eastAsia="Consolas"/>
          <w:color w:val="000000"/>
          <w:sz w:val="15"/>
          <w:szCs w:val="15"/>
        </w:rPr>
        <w:t>.setProjupdatetime(DateDealwith.</w:t>
      </w:r>
      <w:r>
        <w:rPr>
          <w:rFonts w:hint="eastAsia" w:ascii="Consolas" w:hAnsi="Consolas" w:eastAsia="Consolas"/>
          <w:i/>
          <w:color w:val="000000"/>
          <w:sz w:val="15"/>
          <w:szCs w:val="15"/>
        </w:rPr>
        <w:t>getCurrDate</w:t>
      </w:r>
      <w:r>
        <w:rPr>
          <w:rFonts w:hint="eastAsia" w:ascii="Consolas" w:hAnsi="Consolas" w:eastAsia="Consolas"/>
          <w:color w:val="000000"/>
          <w:sz w:val="15"/>
          <w:szCs w:val="15"/>
        </w:rPr>
        <w: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baseProject</w:t>
      </w:r>
      <w:r>
        <w:rPr>
          <w:rFonts w:hint="eastAsia" w:ascii="Consolas" w:hAnsi="Consolas" w:eastAsia="Consolas"/>
          <w:color w:val="000000"/>
          <w:sz w:val="15"/>
          <w:szCs w:val="15"/>
        </w:rPr>
        <w:t>.setProjstartupevaluationstate(0);</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baseProject</w:t>
      </w:r>
      <w:r>
        <w:rPr>
          <w:rFonts w:hint="eastAsia" w:ascii="Consolas" w:hAnsi="Consolas" w:eastAsia="Consolas"/>
          <w:color w:val="000000"/>
          <w:sz w:val="15"/>
          <w:szCs w:val="15"/>
        </w:rPr>
        <w:t>.setProjresultevaluationstate(0);</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baseProject</w:t>
      </w:r>
      <w:r>
        <w:rPr>
          <w:rFonts w:hint="eastAsia" w:ascii="Consolas" w:hAnsi="Consolas" w:eastAsia="Consolas"/>
          <w:color w:val="000000"/>
          <w:sz w:val="15"/>
          <w:szCs w:val="15"/>
        </w:rPr>
        <w:t>.setProjgrade(</w:t>
      </w:r>
      <w:r>
        <w:rPr>
          <w:rFonts w:hint="eastAsia" w:ascii="Consolas" w:hAnsi="Consolas" w:eastAsia="Consolas"/>
          <w:color w:val="2A00FF"/>
          <w:sz w:val="15"/>
          <w:szCs w:val="15"/>
        </w:rPr>
        <w:t>"0"</w:t>
      </w:r>
      <w:r>
        <w:rPr>
          <w:rFonts w:hint="eastAsia" w:ascii="Consolas" w:hAnsi="Consolas" w:eastAsia="Consolas"/>
          <w:color w:val="000000"/>
          <w:sz w:val="15"/>
          <w:szCs w:val="15"/>
        </w:rPr>
        <w: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baseProject</w:t>
      </w:r>
      <w:r>
        <w:rPr>
          <w:rFonts w:hint="eastAsia" w:ascii="Consolas" w:hAnsi="Consolas" w:eastAsia="Consolas"/>
          <w:color w:val="000000"/>
          <w:sz w:val="15"/>
          <w:szCs w:val="15"/>
        </w:rPr>
        <w:t>.setProjstatus(0);</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baseProjectMapper</w:t>
      </w:r>
      <w:r>
        <w:rPr>
          <w:rFonts w:hint="eastAsia" w:ascii="Consolas" w:hAnsi="Consolas" w:eastAsia="Consolas"/>
          <w:color w:val="000000"/>
          <w:sz w:val="15"/>
          <w:szCs w:val="15"/>
        </w:rPr>
        <w:t>.insert(</w:t>
      </w:r>
      <w:r>
        <w:rPr>
          <w:rFonts w:hint="eastAsia" w:ascii="Consolas" w:hAnsi="Consolas" w:eastAsia="Consolas"/>
          <w:color w:val="6A3E3E"/>
          <w:sz w:val="15"/>
          <w:szCs w:val="15"/>
        </w:rPr>
        <w:t>baseProject</w:t>
      </w:r>
      <w:r>
        <w:rPr>
          <w:rFonts w:hint="eastAsia" w:ascii="Consolas" w:hAnsi="Consolas" w:eastAsia="Consolas"/>
          <w:color w:val="000000"/>
          <w:sz w:val="15"/>
          <w:szCs w:val="15"/>
        </w:rPr>
        <w: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添加默认视屏任务：数据库插入默认视屏上传任务，最后一天上传视频</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BaseTask </w:t>
      </w:r>
      <w:r>
        <w:rPr>
          <w:rFonts w:hint="eastAsia" w:ascii="Consolas" w:hAnsi="Consolas" w:eastAsia="Consolas"/>
          <w:color w:val="6A3E3E"/>
          <w:sz w:val="15"/>
          <w:szCs w:val="15"/>
        </w:rPr>
        <w:t>bt</w:t>
      </w:r>
      <w:r>
        <w:rPr>
          <w:rFonts w:hint="eastAsia" w:ascii="Consolas" w:hAnsi="Consolas" w:eastAsia="Consolas"/>
          <w:color w:val="000000"/>
          <w:sz w:val="15"/>
          <w:szCs w:val="15"/>
        </w:rPr>
        <w:t xml:space="preserve"> = </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BaseTask(</w:t>
      </w:r>
      <w:r>
        <w:rPr>
          <w:rFonts w:hint="eastAsia" w:ascii="Consolas" w:hAnsi="Consolas" w:eastAsia="Consolas"/>
          <w:color w:val="6A3E3E"/>
          <w:sz w:val="15"/>
          <w:szCs w:val="15"/>
        </w:rPr>
        <w:t>projectid</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baseProject</w:t>
      </w:r>
      <w:r>
        <w:rPr>
          <w:rFonts w:hint="eastAsia" w:ascii="Consolas" w:hAnsi="Consolas" w:eastAsia="Consolas"/>
          <w:color w:val="000000"/>
          <w:sz w:val="15"/>
          <w:szCs w:val="15"/>
        </w:rPr>
        <w:t xml:space="preserve">.getProjemail(), </w:t>
      </w:r>
      <w:r>
        <w:rPr>
          <w:rFonts w:hint="eastAsia" w:ascii="Consolas" w:hAnsi="Consolas" w:eastAsia="Consolas"/>
          <w:color w:val="6A3E3E"/>
          <w:sz w:val="15"/>
          <w:szCs w:val="15"/>
        </w:rPr>
        <w:t>users</w:t>
      </w:r>
      <w:r>
        <w:rPr>
          <w:rFonts w:hint="eastAsia" w:ascii="Consolas" w:hAnsi="Consolas" w:eastAsia="Consolas"/>
          <w:color w:val="000000"/>
          <w:sz w:val="15"/>
          <w:szCs w:val="15"/>
        </w:rPr>
        <w:t>.getName(),</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baseProject</w:t>
      </w:r>
      <w:r>
        <w:rPr>
          <w:rFonts w:hint="eastAsia" w:ascii="Consolas" w:hAnsi="Consolas" w:eastAsia="Consolas"/>
          <w:color w:val="000000"/>
          <w:sz w:val="15"/>
          <w:szCs w:val="15"/>
        </w:rPr>
        <w:t xml:space="preserve">.getProjendtime(), </w:t>
      </w:r>
      <w:r>
        <w:rPr>
          <w:rFonts w:hint="eastAsia" w:ascii="Consolas" w:hAnsi="Consolas" w:eastAsia="Consolas"/>
          <w:color w:val="6A3E3E"/>
          <w:sz w:val="15"/>
          <w:szCs w:val="15"/>
        </w:rPr>
        <w:t>baseProject</w:t>
      </w:r>
      <w:r>
        <w:rPr>
          <w:rFonts w:hint="eastAsia" w:ascii="Consolas" w:hAnsi="Consolas" w:eastAsia="Consolas"/>
          <w:color w:val="000000"/>
          <w:sz w:val="15"/>
          <w:szCs w:val="15"/>
        </w:rPr>
        <w:t>.getProjendtime());</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bt</w:t>
      </w:r>
      <w:r>
        <w:rPr>
          <w:rFonts w:hint="eastAsia" w:ascii="Consolas" w:hAnsi="Consolas" w:eastAsia="Consolas"/>
          <w:color w:val="000000"/>
          <w:sz w:val="15"/>
          <w:szCs w:val="15"/>
        </w:rPr>
        <w:t>.setDescription(ConfigStr.</w:t>
      </w:r>
      <w:r>
        <w:rPr>
          <w:rFonts w:hint="eastAsia" w:ascii="Consolas" w:hAnsi="Consolas" w:eastAsia="Consolas"/>
          <w:b/>
          <w:i/>
          <w:color w:val="0000C0"/>
          <w:sz w:val="15"/>
          <w:szCs w:val="15"/>
        </w:rPr>
        <w:t>defaultTaskview</w:t>
      </w:r>
      <w:r>
        <w:rPr>
          <w:rFonts w:hint="eastAsia" w:ascii="Consolas" w:hAnsi="Consolas" w:eastAsia="Consolas"/>
          <w:color w:val="000000"/>
          <w:sz w:val="15"/>
          <w:szCs w:val="15"/>
        </w:rPr>
        <w: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bt</w:t>
      </w:r>
      <w:r>
        <w:rPr>
          <w:rFonts w:hint="eastAsia" w:ascii="Consolas" w:hAnsi="Consolas" w:eastAsia="Consolas"/>
          <w:color w:val="000000"/>
          <w:sz w:val="15"/>
          <w:szCs w:val="15"/>
        </w:rPr>
        <w:t>.setResultfile(ConfigStr.</w:t>
      </w:r>
      <w:r>
        <w:rPr>
          <w:rFonts w:hint="eastAsia" w:ascii="Consolas" w:hAnsi="Consolas" w:eastAsia="Consolas"/>
          <w:b/>
          <w:i/>
          <w:color w:val="0000C0"/>
          <w:sz w:val="15"/>
          <w:szCs w:val="15"/>
        </w:rPr>
        <w:t>defaultTaskviewResultFile</w:t>
      </w:r>
      <w:r>
        <w:rPr>
          <w:rFonts w:hint="eastAsia" w:ascii="Consolas" w:hAnsi="Consolas" w:eastAsia="Consolas"/>
          <w:color w:val="000000"/>
          <w:sz w:val="15"/>
          <w:szCs w:val="15"/>
        </w:rPr>
        <w: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bt</w:t>
      </w:r>
      <w:r>
        <w:rPr>
          <w:rFonts w:hint="eastAsia" w:ascii="Consolas" w:hAnsi="Consolas" w:eastAsia="Consolas"/>
          <w:color w:val="000000"/>
          <w:sz w:val="15"/>
          <w:szCs w:val="15"/>
        </w:rPr>
        <w:t>.setTaskfile(ConfigStr.</w:t>
      </w:r>
      <w:r>
        <w:rPr>
          <w:rFonts w:hint="eastAsia" w:ascii="Consolas" w:hAnsi="Consolas" w:eastAsia="Consolas"/>
          <w:b/>
          <w:i/>
          <w:color w:val="0000C0"/>
          <w:sz w:val="15"/>
          <w:szCs w:val="15"/>
        </w:rPr>
        <w:t>defaultTaskTXTResultFile</w:t>
      </w:r>
      <w:r>
        <w:rPr>
          <w:rFonts w:hint="eastAsia" w:ascii="Consolas" w:hAnsi="Consolas" w:eastAsia="Consolas"/>
          <w:color w:val="000000"/>
          <w:sz w:val="15"/>
          <w:szCs w:val="15"/>
        </w:rPr>
        <w: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bt</w:t>
      </w:r>
      <w:r>
        <w:rPr>
          <w:rFonts w:hint="eastAsia" w:ascii="Consolas" w:hAnsi="Consolas" w:eastAsia="Consolas"/>
          <w:color w:val="000000"/>
          <w:sz w:val="15"/>
          <w:szCs w:val="15"/>
        </w:rPr>
        <w:t>.setUpdatetime(DateDealwith.</w:t>
      </w:r>
      <w:r>
        <w:rPr>
          <w:rFonts w:hint="eastAsia" w:ascii="Consolas" w:hAnsi="Consolas" w:eastAsia="Consolas"/>
          <w:i/>
          <w:color w:val="000000"/>
          <w:sz w:val="15"/>
          <w:szCs w:val="15"/>
        </w:rPr>
        <w:t>getCurrDate</w:t>
      </w:r>
      <w:r>
        <w:rPr>
          <w:rFonts w:hint="eastAsia" w:ascii="Consolas" w:hAnsi="Consolas" w:eastAsia="Consolas"/>
          <w:color w:val="000000"/>
          <w:sz w:val="15"/>
          <w:szCs w:val="15"/>
        </w:rPr>
        <w: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baseTaskMapper</w:t>
      </w:r>
      <w:r>
        <w:rPr>
          <w:rFonts w:hint="eastAsia" w:ascii="Consolas" w:hAnsi="Consolas" w:eastAsia="Consolas"/>
          <w:color w:val="000000"/>
          <w:sz w:val="15"/>
          <w:szCs w:val="15"/>
        </w:rPr>
        <w:t>.insert(</w:t>
      </w:r>
      <w:r>
        <w:rPr>
          <w:rFonts w:hint="eastAsia" w:ascii="Consolas" w:hAnsi="Consolas" w:eastAsia="Consolas"/>
          <w:color w:val="6A3E3E"/>
          <w:sz w:val="15"/>
          <w:szCs w:val="15"/>
        </w:rPr>
        <w:t>bt</w:t>
      </w:r>
      <w:r>
        <w:rPr>
          <w:rFonts w:hint="eastAsia" w:ascii="Consolas" w:hAnsi="Consolas" w:eastAsia="Consolas"/>
          <w:color w:val="000000"/>
          <w:sz w:val="15"/>
          <w:szCs w:val="15"/>
        </w:rPr>
        <w: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3F7F5F"/>
          <w:sz w:val="15"/>
          <w:szCs w:val="15"/>
        </w:rPr>
        <w:t>// 添加自定义默认任务</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stateResult</w:t>
      </w:r>
      <w:r>
        <w:rPr>
          <w:rFonts w:hint="eastAsia" w:ascii="Consolas" w:hAnsi="Consolas" w:eastAsia="Consolas"/>
          <w:color w:val="000000"/>
          <w:sz w:val="15"/>
          <w:szCs w:val="15"/>
        </w:rPr>
        <w:t>.setMsg(</w:t>
      </w:r>
      <w:r>
        <w:rPr>
          <w:rFonts w:hint="eastAsia" w:ascii="Consolas" w:hAnsi="Consolas" w:eastAsia="Consolas"/>
          <w:color w:val="2A00FF"/>
          <w:sz w:val="15"/>
          <w:szCs w:val="15"/>
        </w:rPr>
        <w:t>"服务器端：项目创建成功!"</w:t>
      </w:r>
      <w:r>
        <w:rPr>
          <w:rFonts w:hint="eastAsia" w:ascii="Consolas" w:hAnsi="Consolas" w:eastAsia="Consolas"/>
          <w:color w:val="000000"/>
          <w:sz w:val="15"/>
          <w:szCs w:val="15"/>
        </w:rPr>
        <w: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stateResult</w:t>
      </w:r>
      <w:r>
        <w:rPr>
          <w:rFonts w:hint="eastAsia" w:ascii="Consolas" w:hAnsi="Consolas" w:eastAsia="Consolas"/>
          <w:color w:val="000000"/>
          <w:sz w:val="15"/>
          <w:szCs w:val="15"/>
        </w:rPr>
        <w:t>.setStatus(0);</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(IllegalStateException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 xml:space="preserve">} </w:t>
      </w:r>
      <w:r>
        <w:rPr>
          <w:rFonts w:hint="eastAsia" w:ascii="Consolas" w:hAnsi="Consolas" w:eastAsia="Consolas"/>
          <w:b/>
          <w:color w:val="7F0055"/>
          <w:sz w:val="15"/>
          <w:szCs w:val="15"/>
        </w:rPr>
        <w:t>catch</w:t>
      </w:r>
      <w:r>
        <w:rPr>
          <w:rFonts w:hint="eastAsia" w:ascii="Consolas" w:hAnsi="Consolas" w:eastAsia="Consolas"/>
          <w:color w:val="000000"/>
          <w:sz w:val="15"/>
          <w:szCs w:val="15"/>
        </w:rPr>
        <w:t xml:space="preserve"> (IOException </w:t>
      </w:r>
      <w:r>
        <w:rPr>
          <w:rFonts w:hint="eastAsia" w:ascii="Consolas" w:hAnsi="Consolas" w:eastAsia="Consolas"/>
          <w:color w:val="6A3E3E"/>
          <w:sz w:val="15"/>
          <w:szCs w:val="15"/>
        </w:rPr>
        <w:t>e</w:t>
      </w:r>
      <w:r>
        <w:rPr>
          <w:rFonts w:hint="eastAsia" w:ascii="Consolas" w:hAnsi="Consolas" w:eastAsia="Consolas"/>
          <w:color w:val="000000"/>
          <w:sz w:val="15"/>
          <w:szCs w:val="15"/>
        </w:rPr>
        <w:t>) {</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e</w:t>
      </w:r>
      <w:r>
        <w:rPr>
          <w:rFonts w:hint="eastAsia" w:ascii="Consolas" w:hAnsi="Consolas" w:eastAsia="Consolas"/>
          <w:color w:val="000000"/>
          <w:sz w:val="15"/>
          <w:szCs w:val="15"/>
        </w:rPr>
        <w:t>.printStackTrace();</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return</w:t>
      </w:r>
      <w:r>
        <w:rPr>
          <w:rFonts w:hint="eastAsia" w:ascii="Consolas" w:hAnsi="Consolas" w:eastAsia="Consolas"/>
          <w:color w:val="6A3E3E"/>
          <w:sz w:val="15"/>
          <w:szCs w:val="15"/>
        </w:rPr>
        <w:t>stateResult</w:t>
      </w:r>
      <w:r>
        <w:rPr>
          <w:rFonts w:hint="eastAsia" w:ascii="Consolas" w:hAnsi="Consolas" w:eastAsia="Consolas"/>
          <w:color w:val="000000"/>
          <w:sz w:val="15"/>
          <w:szCs w:val="15"/>
        </w:rPr>
        <w:t>;</w:t>
      </w:r>
    </w:p>
    <w:p>
      <w:pPr>
        <w:widowControl/>
        <w:spacing w:line="0" w:lineRule="atLeast"/>
        <w:jc w:val="left"/>
        <w:outlineLvl w:val="2"/>
        <w:rPr>
          <w:rFonts w:ascii="Consolas" w:hAnsi="Consolas" w:eastAsia="Consolas"/>
          <w:color w:val="000000"/>
          <w:sz w:val="15"/>
          <w:szCs w:val="15"/>
        </w:rPr>
      </w:pPr>
      <w:r>
        <w:rPr>
          <w:rFonts w:hint="eastAsia" w:ascii="Consolas" w:hAnsi="Consolas" w:eastAsia="Consolas"/>
          <w:color w:val="000000"/>
          <w:sz w:val="15"/>
          <w:szCs w:val="15"/>
        </w:rPr>
        <w:tab/>
      </w:r>
      <w:bookmarkStart w:id="191" w:name="_Toc16776"/>
      <w:r>
        <w:rPr>
          <w:rFonts w:hint="eastAsia" w:ascii="Consolas" w:hAnsi="Consolas" w:eastAsia="Consolas"/>
          <w:color w:val="000000"/>
          <w:sz w:val="15"/>
          <w:szCs w:val="15"/>
        </w:rPr>
        <w:t>}</w:t>
      </w:r>
      <w:bookmarkEnd w:id="191"/>
    </w:p>
    <w:p>
      <w:pPr>
        <w:widowControl/>
        <w:spacing w:beforeLines="50" w:afterLines="50" w:line="400" w:lineRule="exact"/>
        <w:jc w:val="left"/>
        <w:outlineLvl w:val="2"/>
        <w:rPr>
          <w:rFonts w:ascii="Times New Roman" w:hAnsi="Times New Roman" w:cs="Times New Roman"/>
          <w:b/>
          <w:bCs/>
          <w:sz w:val="24"/>
        </w:rPr>
      </w:pPr>
      <w:bookmarkStart w:id="192" w:name="_Toc424"/>
      <w:r>
        <w:rPr>
          <w:rFonts w:ascii="Times New Roman" w:hAnsi="Times New Roman" w:cs="Times New Roman"/>
          <w:b/>
          <w:bCs/>
          <w:sz w:val="24"/>
        </w:rPr>
        <w:t>5.3.</w:t>
      </w:r>
      <w:r>
        <w:rPr>
          <w:rFonts w:hint="eastAsia" w:ascii="Times New Roman" w:hAnsi="Times New Roman" w:cs="Times New Roman"/>
          <w:b/>
          <w:bCs/>
          <w:sz w:val="24"/>
        </w:rPr>
        <w:t>3项目审核</w:t>
      </w:r>
      <w:r>
        <w:rPr>
          <w:rFonts w:ascii="Times New Roman" w:hAnsi="Times New Roman" w:cs="Times New Roman"/>
          <w:b/>
          <w:bCs/>
          <w:sz w:val="24"/>
        </w:rPr>
        <w:t>模块详细设计</w:t>
      </w:r>
      <w:bookmarkEnd w:id="192"/>
    </w:p>
    <w:p>
      <w:pPr>
        <w:spacing w:line="400" w:lineRule="exact"/>
        <w:ind w:firstLine="420" w:firstLineChars="200"/>
        <w:jc w:val="left"/>
        <w:rPr>
          <w:rFonts w:asciiTheme="minorEastAsia" w:hAnsiTheme="minorEastAsia" w:cstheme="minorEastAsia"/>
        </w:rPr>
      </w:pPr>
      <w:r>
        <w:rPr>
          <w:rFonts w:hint="eastAsia" w:asciiTheme="minorEastAsia" w:hAnsiTheme="minorEastAsia" w:cstheme="minorEastAsia"/>
        </w:rPr>
        <w:t>项目审核分为项目启动审核、项目结题审核，当项目组件团队完成后项目状态会自动更新为待初期审核状态，此时教师便可以在审核界面进行初期审核，初期审核教师会给出相应的评分和评价，评分系统会将分数记录下来供结题审核的时候计算综合结果，当前时间小于项目结束时间的时候时项目状态将自动会变为待结题审核，此时教师可以对项目进行结题审核，此次的成绩和初期的成绩分别以70%和30%的权值计算得到最终综合成绩。</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b/>
          <w:color w:val="7F0055"/>
          <w:sz w:val="13"/>
          <w:szCs w:val="13"/>
        </w:rPr>
        <w:t>public</w:t>
      </w:r>
      <w:r>
        <w:rPr>
          <w:rFonts w:hint="eastAsia" w:ascii="Consolas" w:hAnsi="Consolas" w:eastAsia="Consolas"/>
          <w:color w:val="000000"/>
          <w:sz w:val="13"/>
          <w:szCs w:val="13"/>
        </w:rPr>
        <w:t xml:space="preserve"> StateResult </w:t>
      </w:r>
      <w:r>
        <w:rPr>
          <w:rFonts w:hint="eastAsia" w:ascii="Consolas" w:hAnsi="Consolas" w:eastAsia="Consolas"/>
          <w:color w:val="000000"/>
          <w:sz w:val="13"/>
          <w:szCs w:val="13"/>
          <w:highlight w:val="lightGray"/>
        </w:rPr>
        <w:t>auditHandle</w:t>
      </w:r>
      <w:r>
        <w:rPr>
          <w:rFonts w:hint="eastAsia" w:ascii="Consolas" w:hAnsi="Consolas" w:eastAsia="Consolas"/>
          <w:color w:val="000000"/>
          <w:sz w:val="13"/>
          <w:szCs w:val="13"/>
        </w:rPr>
        <w:t xml:space="preserve">(Project </w:t>
      </w:r>
      <w:r>
        <w:rPr>
          <w:rFonts w:hint="eastAsia" w:ascii="Consolas" w:hAnsi="Consolas" w:eastAsia="Consolas"/>
          <w:color w:val="6A3E3E"/>
          <w:sz w:val="13"/>
          <w:szCs w:val="13"/>
        </w:rPr>
        <w:t>project</w:t>
      </w:r>
      <w:r>
        <w:rPr>
          <w:rFonts w:hint="eastAsia" w:ascii="Consolas" w:hAnsi="Consolas" w:eastAsia="Consolas"/>
          <w:color w:val="000000"/>
          <w:sz w:val="13"/>
          <w:szCs w:val="13"/>
        </w:rPr>
        <w:t xml:space="preserve">, StateResult </w:t>
      </w:r>
      <w:r>
        <w:rPr>
          <w:rFonts w:hint="eastAsia" w:ascii="Consolas" w:hAnsi="Consolas" w:eastAsia="Consolas"/>
          <w:color w:val="6A3E3E"/>
          <w:sz w:val="13"/>
          <w:szCs w:val="13"/>
        </w:rPr>
        <w:t>stateResult</w:t>
      </w:r>
      <w:r>
        <w:rPr>
          <w:rFonts w:hint="eastAsia" w:ascii="Consolas" w:hAnsi="Consolas" w:eastAsia="Consolas"/>
          <w:color w:val="000000"/>
          <w:sz w:val="13"/>
          <w:szCs w:val="13"/>
        </w:rPr>
        <w:t xml:space="preserve">) </w:t>
      </w:r>
      <w:r>
        <w:rPr>
          <w:rFonts w:hint="eastAsia" w:ascii="Consolas" w:hAnsi="Consolas" w:eastAsia="Consolas"/>
          <w:b/>
          <w:color w:val="7F0055"/>
          <w:sz w:val="13"/>
          <w:szCs w:val="13"/>
        </w:rPr>
        <w:t>throws</w:t>
      </w:r>
      <w:r>
        <w:rPr>
          <w:rFonts w:hint="eastAsia" w:ascii="Consolas" w:hAnsi="Consolas" w:eastAsia="Consolas"/>
          <w:color w:val="000000"/>
          <w:sz w:val="13"/>
          <w:szCs w:val="13"/>
        </w:rPr>
        <w:t xml:space="preserve"> ParseException {</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 xml:space="preserve">BaseProject </w:t>
      </w:r>
      <w:r>
        <w:rPr>
          <w:rFonts w:hint="eastAsia" w:ascii="Consolas" w:hAnsi="Consolas" w:eastAsia="Consolas"/>
          <w:color w:val="6A3E3E"/>
          <w:sz w:val="13"/>
          <w:szCs w:val="13"/>
        </w:rPr>
        <w:t>pro</w:t>
      </w:r>
      <w:r>
        <w:rPr>
          <w:rFonts w:hint="eastAsia" w:ascii="Consolas" w:hAnsi="Consolas" w:eastAsia="Consolas"/>
          <w:color w:val="000000"/>
          <w:sz w:val="13"/>
          <w:szCs w:val="13"/>
        </w:rPr>
        <w:t xml:space="preserve"> = </w:t>
      </w:r>
      <w:r>
        <w:rPr>
          <w:rFonts w:hint="eastAsia" w:ascii="Consolas" w:hAnsi="Consolas" w:eastAsia="Consolas"/>
          <w:color w:val="0000C0"/>
          <w:sz w:val="13"/>
          <w:szCs w:val="13"/>
        </w:rPr>
        <w:t>baseProjectMapper</w:t>
      </w:r>
      <w:r>
        <w:rPr>
          <w:rFonts w:hint="eastAsia" w:ascii="Consolas" w:hAnsi="Consolas" w:eastAsia="Consolas"/>
          <w:color w:val="000000"/>
          <w:sz w:val="13"/>
          <w:szCs w:val="13"/>
        </w:rPr>
        <w:t>.selectByPrimaryKey(</w:t>
      </w:r>
      <w:r>
        <w:rPr>
          <w:rFonts w:hint="eastAsia" w:ascii="Consolas" w:hAnsi="Consolas" w:eastAsia="Consolas"/>
          <w:color w:val="6A3E3E"/>
          <w:sz w:val="13"/>
          <w:szCs w:val="13"/>
        </w:rPr>
        <w:t>project</w:t>
      </w:r>
      <w:r>
        <w:rPr>
          <w:rFonts w:hint="eastAsia" w:ascii="Consolas" w:hAnsi="Consolas" w:eastAsia="Consolas"/>
          <w:color w:val="000000"/>
          <w:sz w:val="13"/>
          <w:szCs w:val="13"/>
        </w:rPr>
        <w:t>.getProjid());</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b/>
          <w:color w:val="7F0055"/>
          <w:sz w:val="13"/>
          <w:szCs w:val="13"/>
        </w:rPr>
        <w:t>long</w:t>
      </w:r>
      <w:r>
        <w:rPr>
          <w:rFonts w:hint="eastAsia" w:ascii="Consolas" w:hAnsi="Consolas" w:eastAsia="Consolas"/>
          <w:color w:val="6A3E3E"/>
          <w:sz w:val="13"/>
          <w:szCs w:val="13"/>
        </w:rPr>
        <w:t>ll</w:t>
      </w:r>
      <w:r>
        <w:rPr>
          <w:rFonts w:hint="eastAsia" w:ascii="Consolas" w:hAnsi="Consolas" w:eastAsia="Consolas"/>
          <w:color w:val="000000"/>
          <w:sz w:val="13"/>
          <w:szCs w:val="13"/>
        </w:rPr>
        <w:t xml:space="preserve"> = DateDealwith.</w:t>
      </w:r>
      <w:r>
        <w:rPr>
          <w:rFonts w:hint="eastAsia" w:ascii="Consolas" w:hAnsi="Consolas" w:eastAsia="Consolas"/>
          <w:i/>
          <w:color w:val="000000"/>
          <w:sz w:val="13"/>
          <w:szCs w:val="13"/>
        </w:rPr>
        <w:t>getshijiancha</w:t>
      </w:r>
      <w:r>
        <w:rPr>
          <w:rFonts w:hint="eastAsia" w:ascii="Consolas" w:hAnsi="Consolas" w:eastAsia="Consolas"/>
          <w:color w:val="000000"/>
          <w:sz w:val="13"/>
          <w:szCs w:val="13"/>
        </w:rPr>
        <w:t>(</w:t>
      </w:r>
      <w:r>
        <w:rPr>
          <w:rFonts w:hint="eastAsia" w:ascii="Consolas" w:hAnsi="Consolas" w:eastAsia="Consolas"/>
          <w:color w:val="6A3E3E"/>
          <w:sz w:val="13"/>
          <w:szCs w:val="13"/>
        </w:rPr>
        <w:t>pro</w:t>
      </w:r>
      <w:r>
        <w:rPr>
          <w:rFonts w:hint="eastAsia" w:ascii="Consolas" w:hAnsi="Consolas" w:eastAsia="Consolas"/>
          <w:color w:val="000000"/>
          <w:sz w:val="13"/>
          <w:szCs w:val="13"/>
        </w:rPr>
        <w:t>.getProjendtime());</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project</w:t>
      </w:r>
      <w:r>
        <w:rPr>
          <w:rFonts w:hint="eastAsia" w:ascii="Consolas" w:hAnsi="Consolas" w:eastAsia="Consolas"/>
          <w:color w:val="000000"/>
          <w:sz w:val="13"/>
          <w:szCs w:val="13"/>
        </w:rPr>
        <w:t>.setProjstartuptime(DateDealwith.</w:t>
      </w:r>
      <w:r>
        <w:rPr>
          <w:rFonts w:hint="eastAsia" w:ascii="Consolas" w:hAnsi="Consolas" w:eastAsia="Consolas"/>
          <w:i/>
          <w:color w:val="000000"/>
          <w:sz w:val="13"/>
          <w:szCs w:val="13"/>
        </w:rPr>
        <w:t>getCurrDate</w:t>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project</w:t>
      </w:r>
      <w:r>
        <w:rPr>
          <w:rFonts w:hint="eastAsia" w:ascii="Consolas" w:hAnsi="Consolas" w:eastAsia="Consolas"/>
          <w:color w:val="000000"/>
          <w:sz w:val="13"/>
          <w:szCs w:val="13"/>
        </w:rPr>
        <w:t>.setProjupdatetime(DateDealwith.</w:t>
      </w:r>
      <w:r>
        <w:rPr>
          <w:rFonts w:hint="eastAsia" w:ascii="Consolas" w:hAnsi="Consolas" w:eastAsia="Consolas"/>
          <w:i/>
          <w:color w:val="000000"/>
          <w:sz w:val="13"/>
          <w:szCs w:val="13"/>
        </w:rPr>
        <w:t>getCurrDate</w:t>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b/>
          <w:color w:val="7F0055"/>
          <w:sz w:val="13"/>
          <w:szCs w:val="13"/>
        </w:rPr>
        <w:t>if</w:t>
      </w:r>
      <w:r>
        <w:rPr>
          <w:rFonts w:hint="eastAsia" w:ascii="Consolas" w:hAnsi="Consolas" w:eastAsia="Consolas"/>
          <w:color w:val="000000"/>
          <w:sz w:val="13"/>
          <w:szCs w:val="13"/>
        </w:rPr>
        <w:t xml:space="preserve"> (</w:t>
      </w:r>
      <w:r>
        <w:rPr>
          <w:rFonts w:hint="eastAsia" w:ascii="Consolas" w:hAnsi="Consolas" w:eastAsia="Consolas"/>
          <w:color w:val="6A3E3E"/>
          <w:sz w:val="13"/>
          <w:szCs w:val="13"/>
        </w:rPr>
        <w:t>ll</w:t>
      </w:r>
      <w:r>
        <w:rPr>
          <w:rFonts w:hint="eastAsia" w:ascii="Consolas" w:hAnsi="Consolas" w:eastAsia="Consolas"/>
          <w:color w:val="000000"/>
          <w:sz w:val="13"/>
          <w:szCs w:val="13"/>
        </w:rPr>
        <w:t>&lt; 0) {</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project</w:t>
      </w:r>
      <w:r>
        <w:rPr>
          <w:rFonts w:hint="eastAsia" w:ascii="Consolas" w:hAnsi="Consolas" w:eastAsia="Consolas"/>
          <w:color w:val="000000"/>
          <w:sz w:val="13"/>
          <w:szCs w:val="13"/>
        </w:rPr>
        <w:t>.setProjstartupevaluationvalue(</w:t>
      </w:r>
      <w:r>
        <w:rPr>
          <w:rFonts w:hint="eastAsia" w:ascii="Consolas" w:hAnsi="Consolas" w:eastAsia="Consolas"/>
          <w:color w:val="6A3E3E"/>
          <w:sz w:val="13"/>
          <w:szCs w:val="13"/>
        </w:rPr>
        <w:t>project</w:t>
      </w:r>
      <w:r>
        <w:rPr>
          <w:rFonts w:hint="eastAsia" w:ascii="Consolas" w:hAnsi="Consolas" w:eastAsia="Consolas"/>
          <w:color w:val="000000"/>
          <w:sz w:val="13"/>
          <w:szCs w:val="13"/>
        </w:rPr>
        <w:t>.getValues());</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project</w:t>
      </w:r>
      <w:r>
        <w:rPr>
          <w:rFonts w:hint="eastAsia" w:ascii="Consolas" w:hAnsi="Consolas" w:eastAsia="Consolas"/>
          <w:color w:val="000000"/>
          <w:sz w:val="13"/>
          <w:szCs w:val="13"/>
        </w:rPr>
        <w:t>.setProjstartupevaluation(</w:t>
      </w:r>
      <w:r>
        <w:rPr>
          <w:rFonts w:hint="eastAsia" w:ascii="Consolas" w:hAnsi="Consolas" w:eastAsia="Consolas"/>
          <w:color w:val="6A3E3E"/>
          <w:sz w:val="13"/>
          <w:szCs w:val="13"/>
        </w:rPr>
        <w:t>project</w:t>
      </w:r>
      <w:r>
        <w:rPr>
          <w:rFonts w:hint="eastAsia" w:ascii="Consolas" w:hAnsi="Consolas" w:eastAsia="Consolas"/>
          <w:color w:val="000000"/>
          <w:sz w:val="13"/>
          <w:szCs w:val="13"/>
        </w:rPr>
        <w:t>.getAdvice());</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project</w:t>
      </w:r>
      <w:r>
        <w:rPr>
          <w:rFonts w:hint="eastAsia" w:ascii="Consolas" w:hAnsi="Consolas" w:eastAsia="Consolas"/>
          <w:color w:val="000000"/>
          <w:sz w:val="13"/>
          <w:szCs w:val="13"/>
        </w:rPr>
        <w:t>.setProjstartupevaluationstate(1);</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 xml:space="preserve">Integer </w:t>
      </w:r>
      <w:r>
        <w:rPr>
          <w:rFonts w:hint="eastAsia" w:ascii="Consolas" w:hAnsi="Consolas" w:eastAsia="Consolas"/>
          <w:color w:val="6A3E3E"/>
          <w:sz w:val="13"/>
          <w:szCs w:val="13"/>
        </w:rPr>
        <w:t>re</w:t>
      </w:r>
      <w:r>
        <w:rPr>
          <w:rFonts w:hint="eastAsia" w:ascii="Consolas" w:hAnsi="Consolas" w:eastAsia="Consolas"/>
          <w:color w:val="000000"/>
          <w:sz w:val="13"/>
          <w:szCs w:val="13"/>
        </w:rPr>
        <w:t xml:space="preserve"> = </w:t>
      </w:r>
      <w:r>
        <w:rPr>
          <w:rFonts w:hint="eastAsia" w:ascii="Consolas" w:hAnsi="Consolas" w:eastAsia="Consolas"/>
          <w:color w:val="6A3E3E"/>
          <w:sz w:val="13"/>
          <w:szCs w:val="13"/>
        </w:rPr>
        <w:t>project</w:t>
      </w:r>
      <w:r>
        <w:rPr>
          <w:rFonts w:hint="eastAsia" w:ascii="Consolas" w:hAnsi="Consolas" w:eastAsia="Consolas"/>
          <w:color w:val="000000"/>
          <w:sz w:val="13"/>
          <w:szCs w:val="13"/>
        </w:rPr>
        <w:t>.getValues() * 3;</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b/>
          <w:color w:val="7F0055"/>
          <w:sz w:val="13"/>
          <w:szCs w:val="13"/>
        </w:rPr>
        <w:t>if</w:t>
      </w:r>
      <w:r>
        <w:rPr>
          <w:rFonts w:hint="eastAsia" w:ascii="Consolas" w:hAnsi="Consolas" w:eastAsia="Consolas"/>
          <w:color w:val="000000"/>
          <w:sz w:val="13"/>
          <w:szCs w:val="13"/>
        </w:rPr>
        <w:t xml:space="preserve"> (</w:t>
      </w:r>
      <w:r>
        <w:rPr>
          <w:rFonts w:hint="eastAsia" w:ascii="Consolas" w:hAnsi="Consolas" w:eastAsia="Consolas"/>
          <w:color w:val="6A3E3E"/>
          <w:sz w:val="13"/>
          <w:szCs w:val="13"/>
        </w:rPr>
        <w:t>re</w:t>
      </w:r>
      <w:r>
        <w:rPr>
          <w:rFonts w:hint="eastAsia" w:ascii="Consolas" w:hAnsi="Consolas" w:eastAsia="Consolas"/>
          <w:color w:val="000000"/>
          <w:sz w:val="13"/>
          <w:szCs w:val="13"/>
        </w:rPr>
        <w:t xml:space="preserve"> == 12) {</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project</w:t>
      </w:r>
      <w:r>
        <w:rPr>
          <w:rFonts w:hint="eastAsia" w:ascii="Consolas" w:hAnsi="Consolas" w:eastAsia="Consolas"/>
          <w:color w:val="000000"/>
          <w:sz w:val="13"/>
          <w:szCs w:val="13"/>
        </w:rPr>
        <w:t>.setProjgrade(</w:t>
      </w:r>
      <w:r>
        <w:rPr>
          <w:rFonts w:hint="eastAsia" w:ascii="Consolas" w:hAnsi="Consolas" w:eastAsia="Consolas"/>
          <w:color w:val="2A00FF"/>
          <w:sz w:val="13"/>
          <w:szCs w:val="13"/>
        </w:rPr>
        <w:t>"初审：优"</w:t>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 xml:space="preserve">} </w:t>
      </w:r>
      <w:r>
        <w:rPr>
          <w:rFonts w:hint="eastAsia" w:ascii="Consolas" w:hAnsi="Consolas" w:eastAsia="Consolas"/>
          <w:b/>
          <w:color w:val="7F0055"/>
          <w:sz w:val="13"/>
          <w:szCs w:val="13"/>
        </w:rPr>
        <w:t>elseif</w:t>
      </w:r>
      <w:r>
        <w:rPr>
          <w:rFonts w:hint="eastAsia" w:ascii="Consolas" w:hAnsi="Consolas" w:eastAsia="Consolas"/>
          <w:color w:val="000000"/>
          <w:sz w:val="13"/>
          <w:szCs w:val="13"/>
        </w:rPr>
        <w:t xml:space="preserve"> (</w:t>
      </w:r>
      <w:r>
        <w:rPr>
          <w:rFonts w:hint="eastAsia" w:ascii="Consolas" w:hAnsi="Consolas" w:eastAsia="Consolas"/>
          <w:color w:val="6A3E3E"/>
          <w:sz w:val="13"/>
          <w:szCs w:val="13"/>
        </w:rPr>
        <w:t>re</w:t>
      </w:r>
      <w:r>
        <w:rPr>
          <w:rFonts w:hint="eastAsia" w:ascii="Consolas" w:hAnsi="Consolas" w:eastAsia="Consolas"/>
          <w:color w:val="000000"/>
          <w:sz w:val="13"/>
          <w:szCs w:val="13"/>
        </w:rPr>
        <w:t xml:space="preserve"> == 9) {</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project</w:t>
      </w:r>
      <w:r>
        <w:rPr>
          <w:rFonts w:hint="eastAsia" w:ascii="Consolas" w:hAnsi="Consolas" w:eastAsia="Consolas"/>
          <w:color w:val="000000"/>
          <w:sz w:val="13"/>
          <w:szCs w:val="13"/>
        </w:rPr>
        <w:t>.setProjgrade(</w:t>
      </w:r>
      <w:r>
        <w:rPr>
          <w:rFonts w:hint="eastAsia" w:ascii="Consolas" w:hAnsi="Consolas" w:eastAsia="Consolas"/>
          <w:color w:val="2A00FF"/>
          <w:sz w:val="13"/>
          <w:szCs w:val="13"/>
        </w:rPr>
        <w:t>"初审：良"</w:t>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 xml:space="preserve">} </w:t>
      </w:r>
      <w:r>
        <w:rPr>
          <w:rFonts w:hint="eastAsia" w:ascii="Consolas" w:hAnsi="Consolas" w:eastAsia="Consolas"/>
          <w:b/>
          <w:color w:val="7F0055"/>
          <w:sz w:val="13"/>
          <w:szCs w:val="13"/>
        </w:rPr>
        <w:t>elseif</w:t>
      </w:r>
      <w:r>
        <w:rPr>
          <w:rFonts w:hint="eastAsia" w:ascii="Consolas" w:hAnsi="Consolas" w:eastAsia="Consolas"/>
          <w:color w:val="000000"/>
          <w:sz w:val="13"/>
          <w:szCs w:val="13"/>
        </w:rPr>
        <w:t xml:space="preserve"> (</w:t>
      </w:r>
      <w:r>
        <w:rPr>
          <w:rFonts w:hint="eastAsia" w:ascii="Consolas" w:hAnsi="Consolas" w:eastAsia="Consolas"/>
          <w:color w:val="6A3E3E"/>
          <w:sz w:val="13"/>
          <w:szCs w:val="13"/>
        </w:rPr>
        <w:t>re</w:t>
      </w:r>
      <w:r>
        <w:rPr>
          <w:rFonts w:hint="eastAsia" w:ascii="Consolas" w:hAnsi="Consolas" w:eastAsia="Consolas"/>
          <w:color w:val="000000"/>
          <w:sz w:val="13"/>
          <w:szCs w:val="13"/>
        </w:rPr>
        <w:t xml:space="preserve"> == 6) {</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project</w:t>
      </w:r>
      <w:r>
        <w:rPr>
          <w:rFonts w:hint="eastAsia" w:ascii="Consolas" w:hAnsi="Consolas" w:eastAsia="Consolas"/>
          <w:color w:val="000000"/>
          <w:sz w:val="13"/>
          <w:szCs w:val="13"/>
        </w:rPr>
        <w:t>.setProjgrade(</w:t>
      </w:r>
      <w:r>
        <w:rPr>
          <w:rFonts w:hint="eastAsia" w:ascii="Consolas" w:hAnsi="Consolas" w:eastAsia="Consolas"/>
          <w:color w:val="2A00FF"/>
          <w:sz w:val="13"/>
          <w:szCs w:val="13"/>
        </w:rPr>
        <w:t>"初审：中"</w:t>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 xml:space="preserve">} </w:t>
      </w:r>
      <w:r>
        <w:rPr>
          <w:rFonts w:hint="eastAsia" w:ascii="Consolas" w:hAnsi="Consolas" w:eastAsia="Consolas"/>
          <w:b/>
          <w:color w:val="7F0055"/>
          <w:sz w:val="13"/>
          <w:szCs w:val="13"/>
        </w:rPr>
        <w:t>elseif</w:t>
      </w:r>
      <w:r>
        <w:rPr>
          <w:rFonts w:hint="eastAsia" w:ascii="Consolas" w:hAnsi="Consolas" w:eastAsia="Consolas"/>
          <w:color w:val="000000"/>
          <w:sz w:val="13"/>
          <w:szCs w:val="13"/>
        </w:rPr>
        <w:t xml:space="preserve"> (</w:t>
      </w:r>
      <w:r>
        <w:rPr>
          <w:rFonts w:hint="eastAsia" w:ascii="Consolas" w:hAnsi="Consolas" w:eastAsia="Consolas"/>
          <w:color w:val="6A3E3E"/>
          <w:sz w:val="13"/>
          <w:szCs w:val="13"/>
        </w:rPr>
        <w:t>re</w:t>
      </w:r>
      <w:r>
        <w:rPr>
          <w:rFonts w:hint="eastAsia" w:ascii="Consolas" w:hAnsi="Consolas" w:eastAsia="Consolas"/>
          <w:color w:val="000000"/>
          <w:sz w:val="13"/>
          <w:szCs w:val="13"/>
        </w:rPr>
        <w:t xml:space="preserve"> == 3) {</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project</w:t>
      </w:r>
      <w:r>
        <w:rPr>
          <w:rFonts w:hint="eastAsia" w:ascii="Consolas" w:hAnsi="Consolas" w:eastAsia="Consolas"/>
          <w:color w:val="000000"/>
          <w:sz w:val="13"/>
          <w:szCs w:val="13"/>
        </w:rPr>
        <w:t>.setProjgrade(</w:t>
      </w:r>
      <w:r>
        <w:rPr>
          <w:rFonts w:hint="eastAsia" w:ascii="Consolas" w:hAnsi="Consolas" w:eastAsia="Consolas"/>
          <w:color w:val="2A00FF"/>
          <w:sz w:val="13"/>
          <w:szCs w:val="13"/>
        </w:rPr>
        <w:t>"初审：差"</w:t>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 xml:space="preserve">} </w:t>
      </w:r>
      <w:r>
        <w:rPr>
          <w:rFonts w:hint="eastAsia" w:ascii="Consolas" w:hAnsi="Consolas" w:eastAsia="Consolas"/>
          <w:b/>
          <w:color w:val="7F0055"/>
          <w:sz w:val="13"/>
          <w:szCs w:val="13"/>
        </w:rPr>
        <w:t>else</w:t>
      </w:r>
      <w:r>
        <w:rPr>
          <w:rFonts w:hint="eastAsia" w:ascii="Consolas" w:hAnsi="Consolas" w:eastAsia="Consolas"/>
          <w:color w:val="000000"/>
          <w:sz w:val="13"/>
          <w:szCs w:val="13"/>
        </w:rPr>
        <w:t xml:space="preserve"> {</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project</w:t>
      </w:r>
      <w:r>
        <w:rPr>
          <w:rFonts w:hint="eastAsia" w:ascii="Consolas" w:hAnsi="Consolas" w:eastAsia="Consolas"/>
          <w:color w:val="000000"/>
          <w:sz w:val="13"/>
          <w:szCs w:val="13"/>
        </w:rPr>
        <w:t>.setProjgrade(</w:t>
      </w:r>
      <w:r>
        <w:rPr>
          <w:rFonts w:hint="eastAsia" w:ascii="Consolas" w:hAnsi="Consolas" w:eastAsia="Consolas"/>
          <w:color w:val="2A00FF"/>
          <w:sz w:val="13"/>
          <w:szCs w:val="13"/>
        </w:rPr>
        <w:t>"初审：未通过"</w:t>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 xml:space="preserve">} </w:t>
      </w:r>
      <w:r>
        <w:rPr>
          <w:rFonts w:hint="eastAsia" w:ascii="Consolas" w:hAnsi="Consolas" w:eastAsia="Consolas"/>
          <w:b/>
          <w:color w:val="7F0055"/>
          <w:sz w:val="13"/>
          <w:szCs w:val="13"/>
        </w:rPr>
        <w:t>else</w:t>
      </w:r>
      <w:r>
        <w:rPr>
          <w:rFonts w:hint="eastAsia" w:ascii="Consolas" w:hAnsi="Consolas" w:eastAsia="Consolas"/>
          <w:color w:val="000000"/>
          <w:sz w:val="13"/>
          <w:szCs w:val="13"/>
        </w:rPr>
        <w:t xml:space="preserve"> {</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project</w:t>
      </w:r>
      <w:r>
        <w:rPr>
          <w:rFonts w:hint="eastAsia" w:ascii="Consolas" w:hAnsi="Consolas" w:eastAsia="Consolas"/>
          <w:color w:val="000000"/>
          <w:sz w:val="13"/>
          <w:szCs w:val="13"/>
        </w:rPr>
        <w:t>.setProjresultevaluation(</w:t>
      </w:r>
      <w:r>
        <w:rPr>
          <w:rFonts w:hint="eastAsia" w:ascii="Consolas" w:hAnsi="Consolas" w:eastAsia="Consolas"/>
          <w:color w:val="6A3E3E"/>
          <w:sz w:val="13"/>
          <w:szCs w:val="13"/>
        </w:rPr>
        <w:t>project</w:t>
      </w:r>
      <w:r>
        <w:rPr>
          <w:rFonts w:hint="eastAsia" w:ascii="Consolas" w:hAnsi="Consolas" w:eastAsia="Consolas"/>
          <w:color w:val="000000"/>
          <w:sz w:val="13"/>
          <w:szCs w:val="13"/>
        </w:rPr>
        <w:t>.getValues());</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project</w:t>
      </w:r>
      <w:r>
        <w:rPr>
          <w:rFonts w:hint="eastAsia" w:ascii="Consolas" w:hAnsi="Consolas" w:eastAsia="Consolas"/>
          <w:color w:val="000000"/>
          <w:sz w:val="13"/>
          <w:szCs w:val="13"/>
        </w:rPr>
        <w:t>.setProjresultevaluationstate(1);</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project</w:t>
      </w:r>
      <w:r>
        <w:rPr>
          <w:rFonts w:hint="eastAsia" w:ascii="Consolas" w:hAnsi="Consolas" w:eastAsia="Consolas"/>
          <w:color w:val="000000"/>
          <w:sz w:val="13"/>
          <w:szCs w:val="13"/>
        </w:rPr>
        <w:t>.setProjresultevaluationvalue(</w:t>
      </w:r>
      <w:r>
        <w:rPr>
          <w:rFonts w:hint="eastAsia" w:ascii="Consolas" w:hAnsi="Consolas" w:eastAsia="Consolas"/>
          <w:color w:val="6A3E3E"/>
          <w:sz w:val="13"/>
          <w:szCs w:val="13"/>
        </w:rPr>
        <w:t>project</w:t>
      </w:r>
      <w:r>
        <w:rPr>
          <w:rFonts w:hint="eastAsia" w:ascii="Consolas" w:hAnsi="Consolas" w:eastAsia="Consolas"/>
          <w:color w:val="000000"/>
          <w:sz w:val="13"/>
          <w:szCs w:val="13"/>
        </w:rPr>
        <w:t>.getAdvice());</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 xml:space="preserve">Integer </w:t>
      </w:r>
      <w:r>
        <w:rPr>
          <w:rFonts w:hint="eastAsia" w:ascii="Consolas" w:hAnsi="Consolas" w:eastAsia="Consolas"/>
          <w:color w:val="6A3E3E"/>
          <w:sz w:val="13"/>
          <w:szCs w:val="13"/>
        </w:rPr>
        <w:t>re</w:t>
      </w:r>
      <w:r>
        <w:rPr>
          <w:rFonts w:hint="eastAsia" w:ascii="Consolas" w:hAnsi="Consolas" w:eastAsia="Consolas"/>
          <w:color w:val="000000"/>
          <w:sz w:val="13"/>
          <w:szCs w:val="13"/>
        </w:rPr>
        <w:t xml:space="preserve"> = </w:t>
      </w:r>
      <w:r>
        <w:rPr>
          <w:rFonts w:hint="eastAsia" w:ascii="Consolas" w:hAnsi="Consolas" w:eastAsia="Consolas"/>
          <w:color w:val="6A3E3E"/>
          <w:sz w:val="13"/>
          <w:szCs w:val="13"/>
        </w:rPr>
        <w:t>project</w:t>
      </w:r>
      <w:r>
        <w:rPr>
          <w:rFonts w:hint="eastAsia" w:ascii="Consolas" w:hAnsi="Consolas" w:eastAsia="Consolas"/>
          <w:color w:val="000000"/>
          <w:sz w:val="13"/>
          <w:szCs w:val="13"/>
        </w:rPr>
        <w:t xml:space="preserve">.getValues() * 7 + </w:t>
      </w:r>
      <w:r>
        <w:rPr>
          <w:rFonts w:hint="eastAsia" w:ascii="Consolas" w:hAnsi="Consolas" w:eastAsia="Consolas"/>
          <w:color w:val="6A3E3E"/>
          <w:sz w:val="13"/>
          <w:szCs w:val="13"/>
        </w:rPr>
        <w:t>project</w:t>
      </w:r>
      <w:r>
        <w:rPr>
          <w:rFonts w:hint="eastAsia" w:ascii="Consolas" w:hAnsi="Consolas" w:eastAsia="Consolas"/>
          <w:color w:val="000000"/>
          <w:sz w:val="13"/>
          <w:szCs w:val="13"/>
        </w:rPr>
        <w:t>.getProjstartupevaluationvalue() * 3;</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b/>
          <w:color w:val="7F0055"/>
          <w:sz w:val="13"/>
          <w:szCs w:val="13"/>
        </w:rPr>
        <w:t>if</w:t>
      </w:r>
      <w:r>
        <w:rPr>
          <w:rFonts w:hint="eastAsia" w:ascii="Consolas" w:hAnsi="Consolas" w:eastAsia="Consolas"/>
          <w:color w:val="000000"/>
          <w:sz w:val="13"/>
          <w:szCs w:val="13"/>
        </w:rPr>
        <w:t xml:space="preserve"> (</w:t>
      </w:r>
      <w:r>
        <w:rPr>
          <w:rFonts w:hint="eastAsia" w:ascii="Consolas" w:hAnsi="Consolas" w:eastAsia="Consolas"/>
          <w:color w:val="6A3E3E"/>
          <w:sz w:val="13"/>
          <w:szCs w:val="13"/>
        </w:rPr>
        <w:t>re</w:t>
      </w:r>
      <w:r>
        <w:rPr>
          <w:rFonts w:hint="eastAsia" w:ascii="Consolas" w:hAnsi="Consolas" w:eastAsia="Consolas"/>
          <w:color w:val="000000"/>
          <w:sz w:val="13"/>
          <w:szCs w:val="13"/>
        </w:rPr>
        <w:t>&gt; 30) {</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project</w:t>
      </w:r>
      <w:r>
        <w:rPr>
          <w:rFonts w:hint="eastAsia" w:ascii="Consolas" w:hAnsi="Consolas" w:eastAsia="Consolas"/>
          <w:color w:val="000000"/>
          <w:sz w:val="13"/>
          <w:szCs w:val="13"/>
        </w:rPr>
        <w:t>.setProjgrade(</w:t>
      </w:r>
      <w:r>
        <w:rPr>
          <w:rFonts w:hint="eastAsia" w:ascii="Consolas" w:hAnsi="Consolas" w:eastAsia="Consolas"/>
          <w:color w:val="2A00FF"/>
          <w:sz w:val="13"/>
          <w:szCs w:val="13"/>
        </w:rPr>
        <w:t>"综合：优"</w:t>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 xml:space="preserve">} </w:t>
      </w:r>
      <w:r>
        <w:rPr>
          <w:rFonts w:hint="eastAsia" w:ascii="Consolas" w:hAnsi="Consolas" w:eastAsia="Consolas"/>
          <w:b/>
          <w:color w:val="7F0055"/>
          <w:sz w:val="13"/>
          <w:szCs w:val="13"/>
        </w:rPr>
        <w:t>elseif</w:t>
      </w:r>
      <w:r>
        <w:rPr>
          <w:rFonts w:hint="eastAsia" w:ascii="Consolas" w:hAnsi="Consolas" w:eastAsia="Consolas"/>
          <w:color w:val="000000"/>
          <w:sz w:val="13"/>
          <w:szCs w:val="13"/>
        </w:rPr>
        <w:t xml:space="preserve"> (</w:t>
      </w:r>
      <w:r>
        <w:rPr>
          <w:rFonts w:hint="eastAsia" w:ascii="Consolas" w:hAnsi="Consolas" w:eastAsia="Consolas"/>
          <w:color w:val="6A3E3E"/>
          <w:sz w:val="13"/>
          <w:szCs w:val="13"/>
        </w:rPr>
        <w:t>re</w:t>
      </w:r>
      <w:r>
        <w:rPr>
          <w:rFonts w:hint="eastAsia" w:ascii="Consolas" w:hAnsi="Consolas" w:eastAsia="Consolas"/>
          <w:color w:val="000000"/>
          <w:sz w:val="13"/>
          <w:szCs w:val="13"/>
        </w:rPr>
        <w:t>&gt; 20) {</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project</w:t>
      </w:r>
      <w:r>
        <w:rPr>
          <w:rFonts w:hint="eastAsia" w:ascii="Consolas" w:hAnsi="Consolas" w:eastAsia="Consolas"/>
          <w:color w:val="000000"/>
          <w:sz w:val="13"/>
          <w:szCs w:val="13"/>
        </w:rPr>
        <w:t>.setProjgrade(</w:t>
      </w:r>
      <w:r>
        <w:rPr>
          <w:rFonts w:hint="eastAsia" w:ascii="Consolas" w:hAnsi="Consolas" w:eastAsia="Consolas"/>
          <w:color w:val="2A00FF"/>
          <w:sz w:val="13"/>
          <w:szCs w:val="13"/>
        </w:rPr>
        <w:t>"综合：良"</w:t>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 xml:space="preserve">} </w:t>
      </w:r>
      <w:r>
        <w:rPr>
          <w:rFonts w:hint="eastAsia" w:ascii="Consolas" w:hAnsi="Consolas" w:eastAsia="Consolas"/>
          <w:b/>
          <w:color w:val="7F0055"/>
          <w:sz w:val="13"/>
          <w:szCs w:val="13"/>
        </w:rPr>
        <w:t>elseif</w:t>
      </w:r>
      <w:r>
        <w:rPr>
          <w:rFonts w:hint="eastAsia" w:ascii="Consolas" w:hAnsi="Consolas" w:eastAsia="Consolas"/>
          <w:color w:val="000000"/>
          <w:sz w:val="13"/>
          <w:szCs w:val="13"/>
        </w:rPr>
        <w:t xml:space="preserve"> (</w:t>
      </w:r>
      <w:r>
        <w:rPr>
          <w:rFonts w:hint="eastAsia" w:ascii="Consolas" w:hAnsi="Consolas" w:eastAsia="Consolas"/>
          <w:color w:val="6A3E3E"/>
          <w:sz w:val="13"/>
          <w:szCs w:val="13"/>
        </w:rPr>
        <w:t>re</w:t>
      </w:r>
      <w:r>
        <w:rPr>
          <w:rFonts w:hint="eastAsia" w:ascii="Consolas" w:hAnsi="Consolas" w:eastAsia="Consolas"/>
          <w:color w:val="000000"/>
          <w:sz w:val="13"/>
          <w:szCs w:val="13"/>
        </w:rPr>
        <w:t>&gt; 10) {</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project</w:t>
      </w:r>
      <w:r>
        <w:rPr>
          <w:rFonts w:hint="eastAsia" w:ascii="Consolas" w:hAnsi="Consolas" w:eastAsia="Consolas"/>
          <w:color w:val="000000"/>
          <w:sz w:val="13"/>
          <w:szCs w:val="13"/>
        </w:rPr>
        <w:t>.setProjgrade(</w:t>
      </w:r>
      <w:r>
        <w:rPr>
          <w:rFonts w:hint="eastAsia" w:ascii="Consolas" w:hAnsi="Consolas" w:eastAsia="Consolas"/>
          <w:color w:val="2A00FF"/>
          <w:sz w:val="13"/>
          <w:szCs w:val="13"/>
        </w:rPr>
        <w:t>"综合：中"</w:t>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 xml:space="preserve">} </w:t>
      </w:r>
      <w:r>
        <w:rPr>
          <w:rFonts w:hint="eastAsia" w:ascii="Consolas" w:hAnsi="Consolas" w:eastAsia="Consolas"/>
          <w:b/>
          <w:color w:val="7F0055"/>
          <w:sz w:val="13"/>
          <w:szCs w:val="13"/>
        </w:rPr>
        <w:t>else</w:t>
      </w:r>
      <w:r>
        <w:rPr>
          <w:rFonts w:hint="eastAsia" w:ascii="Consolas" w:hAnsi="Consolas" w:eastAsia="Consolas"/>
          <w:color w:val="000000"/>
          <w:sz w:val="13"/>
          <w:szCs w:val="13"/>
        </w:rPr>
        <w:t xml:space="preserve"> {</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project</w:t>
      </w:r>
      <w:r>
        <w:rPr>
          <w:rFonts w:hint="eastAsia" w:ascii="Consolas" w:hAnsi="Consolas" w:eastAsia="Consolas"/>
          <w:color w:val="000000"/>
          <w:sz w:val="13"/>
          <w:szCs w:val="13"/>
        </w:rPr>
        <w:t>.setProjgrade(</w:t>
      </w:r>
      <w:r>
        <w:rPr>
          <w:rFonts w:hint="eastAsia" w:ascii="Consolas" w:hAnsi="Consolas" w:eastAsia="Consolas"/>
          <w:color w:val="2A00FF"/>
          <w:sz w:val="13"/>
          <w:szCs w:val="13"/>
        </w:rPr>
        <w:t>"综合：差"</w:t>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b/>
          <w:color w:val="7F0055"/>
          <w:sz w:val="13"/>
          <w:szCs w:val="13"/>
        </w:rPr>
        <w:t>if</w:t>
      </w:r>
      <w:r>
        <w:rPr>
          <w:rFonts w:hint="eastAsia" w:ascii="Consolas" w:hAnsi="Consolas" w:eastAsia="Consolas"/>
          <w:color w:val="000000"/>
          <w:sz w:val="13"/>
          <w:szCs w:val="13"/>
        </w:rPr>
        <w:t xml:space="preserve"> (</w:t>
      </w:r>
      <w:r>
        <w:rPr>
          <w:rFonts w:hint="eastAsia" w:ascii="Consolas" w:hAnsi="Consolas" w:eastAsia="Consolas"/>
          <w:color w:val="0000C0"/>
          <w:sz w:val="13"/>
          <w:szCs w:val="13"/>
        </w:rPr>
        <w:t>baseProjectMapper</w:t>
      </w:r>
      <w:r>
        <w:rPr>
          <w:rFonts w:hint="eastAsia" w:ascii="Consolas" w:hAnsi="Consolas" w:eastAsia="Consolas"/>
          <w:color w:val="000000"/>
          <w:sz w:val="13"/>
          <w:szCs w:val="13"/>
        </w:rPr>
        <w:t>.updateByPrimaryKeySelective(</w:t>
      </w:r>
      <w:r>
        <w:rPr>
          <w:rFonts w:hint="eastAsia" w:ascii="Consolas" w:hAnsi="Consolas" w:eastAsia="Consolas"/>
          <w:color w:val="6A3E3E"/>
          <w:sz w:val="13"/>
          <w:szCs w:val="13"/>
        </w:rPr>
        <w:t>project</w:t>
      </w:r>
      <w:r>
        <w:rPr>
          <w:rFonts w:hint="eastAsia" w:ascii="Consolas" w:hAnsi="Consolas" w:eastAsia="Consolas"/>
          <w:color w:val="000000"/>
          <w:sz w:val="13"/>
          <w:szCs w:val="13"/>
        </w:rPr>
        <w:t>) &gt; 0) {</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stateResult</w:t>
      </w:r>
      <w:r>
        <w:rPr>
          <w:rFonts w:hint="eastAsia" w:ascii="Consolas" w:hAnsi="Consolas" w:eastAsia="Consolas"/>
          <w:color w:val="000000"/>
          <w:sz w:val="13"/>
          <w:szCs w:val="13"/>
        </w:rPr>
        <w:t>.setMsg(</w:t>
      </w:r>
      <w:r>
        <w:rPr>
          <w:rFonts w:hint="eastAsia" w:ascii="Consolas" w:hAnsi="Consolas" w:eastAsia="Consolas"/>
          <w:color w:val="2A00FF"/>
          <w:sz w:val="13"/>
          <w:szCs w:val="13"/>
        </w:rPr>
        <w:t>"审核成功，重新进入审核页面立即生效!"</w:t>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stateResult</w:t>
      </w:r>
      <w:r>
        <w:rPr>
          <w:rFonts w:hint="eastAsia" w:ascii="Consolas" w:hAnsi="Consolas" w:eastAsia="Consolas"/>
          <w:color w:val="000000"/>
          <w:sz w:val="13"/>
          <w:szCs w:val="13"/>
        </w:rPr>
        <w:t>.setStatus(0);</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 xml:space="preserve">} </w:t>
      </w:r>
      <w:r>
        <w:rPr>
          <w:rFonts w:hint="eastAsia" w:ascii="Consolas" w:hAnsi="Consolas" w:eastAsia="Consolas"/>
          <w:b/>
          <w:color w:val="7F0055"/>
          <w:sz w:val="13"/>
          <w:szCs w:val="13"/>
        </w:rPr>
        <w:t>else</w:t>
      </w:r>
      <w:r>
        <w:rPr>
          <w:rFonts w:hint="eastAsia" w:ascii="Consolas" w:hAnsi="Consolas" w:eastAsia="Consolas"/>
          <w:color w:val="000000"/>
          <w:sz w:val="13"/>
          <w:szCs w:val="13"/>
        </w:rPr>
        <w:t xml:space="preserve"> {</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stateResult</w:t>
      </w:r>
      <w:r>
        <w:rPr>
          <w:rFonts w:hint="eastAsia" w:ascii="Consolas" w:hAnsi="Consolas" w:eastAsia="Consolas"/>
          <w:color w:val="000000"/>
          <w:sz w:val="13"/>
          <w:szCs w:val="13"/>
        </w:rPr>
        <w:t>.setMsg(</w:t>
      </w:r>
      <w:r>
        <w:rPr>
          <w:rFonts w:hint="eastAsia" w:ascii="Consolas" w:hAnsi="Consolas" w:eastAsia="Consolas"/>
          <w:color w:val="2A00FF"/>
          <w:sz w:val="13"/>
          <w:szCs w:val="13"/>
        </w:rPr>
        <w:t>"审核失败!"</w:t>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6A3E3E"/>
          <w:sz w:val="13"/>
          <w:szCs w:val="13"/>
        </w:rPr>
        <w:t>stateResult</w:t>
      </w:r>
      <w:r>
        <w:rPr>
          <w:rFonts w:hint="eastAsia" w:ascii="Consolas" w:hAnsi="Consolas" w:eastAsia="Consolas"/>
          <w:color w:val="000000"/>
          <w:sz w:val="13"/>
          <w:szCs w:val="13"/>
        </w:rPr>
        <w:t>.setStatus(1);</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color w:val="000000"/>
          <w:sz w:val="13"/>
          <w:szCs w:val="13"/>
        </w:rPr>
        <w:t>}</w:t>
      </w:r>
    </w:p>
    <w:p>
      <w:pPr>
        <w:spacing w:line="0" w:lineRule="atLeast"/>
        <w:jc w:val="left"/>
        <w:rPr>
          <w:rFonts w:ascii="Consolas" w:hAnsi="Consolas" w:eastAsia="Consolas"/>
          <w:sz w:val="13"/>
          <w:szCs w:val="13"/>
        </w:rPr>
      </w:pPr>
      <w:r>
        <w:rPr>
          <w:rFonts w:hint="eastAsia" w:ascii="Consolas" w:hAnsi="Consolas" w:eastAsia="Consolas"/>
          <w:color w:val="000000"/>
          <w:sz w:val="13"/>
          <w:szCs w:val="13"/>
        </w:rPr>
        <w:tab/>
      </w:r>
      <w:r>
        <w:rPr>
          <w:rFonts w:hint="eastAsia" w:ascii="Consolas" w:hAnsi="Consolas" w:eastAsia="Consolas"/>
          <w:color w:val="000000"/>
          <w:sz w:val="13"/>
          <w:szCs w:val="13"/>
        </w:rPr>
        <w:tab/>
      </w:r>
      <w:r>
        <w:rPr>
          <w:rFonts w:hint="eastAsia" w:ascii="Consolas" w:hAnsi="Consolas" w:eastAsia="Consolas"/>
          <w:b/>
          <w:color w:val="7F0055"/>
          <w:sz w:val="13"/>
          <w:szCs w:val="13"/>
        </w:rPr>
        <w:t>return</w:t>
      </w:r>
      <w:r>
        <w:rPr>
          <w:rFonts w:hint="eastAsia" w:ascii="Consolas" w:hAnsi="Consolas" w:eastAsia="Consolas"/>
          <w:color w:val="6A3E3E"/>
          <w:sz w:val="13"/>
          <w:szCs w:val="13"/>
        </w:rPr>
        <w:t>stateResult</w:t>
      </w:r>
      <w:r>
        <w:rPr>
          <w:rFonts w:hint="eastAsia" w:ascii="Consolas" w:hAnsi="Consolas" w:eastAsia="Consolas"/>
          <w:color w:val="000000"/>
          <w:sz w:val="13"/>
          <w:szCs w:val="13"/>
        </w:rPr>
        <w:t>;</w:t>
      </w:r>
    </w:p>
    <w:p>
      <w:pPr>
        <w:widowControl/>
        <w:spacing w:line="0" w:lineRule="atLeast"/>
        <w:jc w:val="left"/>
        <w:outlineLvl w:val="2"/>
        <w:rPr>
          <w:rFonts w:ascii="Times New Roman" w:hAnsi="Times New Roman" w:cs="Times New Roman"/>
          <w:b/>
          <w:bCs/>
          <w:sz w:val="13"/>
          <w:szCs w:val="13"/>
        </w:rPr>
      </w:pPr>
      <w:r>
        <w:rPr>
          <w:rFonts w:hint="eastAsia" w:ascii="Consolas" w:hAnsi="Consolas" w:eastAsia="Consolas"/>
          <w:color w:val="000000"/>
          <w:sz w:val="13"/>
          <w:szCs w:val="13"/>
        </w:rPr>
        <w:tab/>
      </w:r>
      <w:bookmarkStart w:id="193" w:name="_Toc20188"/>
      <w:r>
        <w:rPr>
          <w:rFonts w:hint="eastAsia" w:ascii="Consolas" w:hAnsi="Consolas" w:eastAsia="Consolas"/>
          <w:color w:val="000000"/>
          <w:sz w:val="13"/>
          <w:szCs w:val="13"/>
        </w:rPr>
        <w:t>}</w:t>
      </w:r>
      <w:bookmarkEnd w:id="193"/>
    </w:p>
    <w:p>
      <w:pPr>
        <w:widowControl/>
        <w:spacing w:line="0" w:lineRule="atLeast"/>
        <w:jc w:val="left"/>
        <w:outlineLvl w:val="2"/>
        <w:rPr>
          <w:rFonts w:ascii="Consolas" w:hAnsi="Consolas" w:eastAsia="Consolas"/>
          <w:color w:val="000000"/>
          <w:sz w:val="15"/>
          <w:szCs w:val="15"/>
        </w:rPr>
      </w:pPr>
    </w:p>
    <w:p>
      <w:pPr>
        <w:widowControl/>
        <w:spacing w:beforeLines="50" w:afterLines="50" w:line="400" w:lineRule="exact"/>
        <w:jc w:val="left"/>
        <w:outlineLvl w:val="2"/>
        <w:rPr>
          <w:rFonts w:ascii="Times New Roman" w:hAnsi="Times New Roman" w:cs="Times New Roman"/>
          <w:b/>
          <w:bCs/>
          <w:sz w:val="24"/>
        </w:rPr>
      </w:pPr>
      <w:bookmarkStart w:id="194" w:name="_Toc19065"/>
      <w:r>
        <w:rPr>
          <w:rFonts w:ascii="Times New Roman" w:hAnsi="Times New Roman" w:cs="Times New Roman"/>
          <w:b/>
          <w:bCs/>
          <w:sz w:val="24"/>
        </w:rPr>
        <w:t>5.3.</w:t>
      </w:r>
      <w:r>
        <w:rPr>
          <w:rFonts w:hint="eastAsia" w:ascii="Times New Roman" w:hAnsi="Times New Roman" w:cs="Times New Roman"/>
          <w:b/>
          <w:bCs/>
          <w:sz w:val="24"/>
        </w:rPr>
        <w:t>4更新项目状态</w:t>
      </w:r>
      <w:r>
        <w:rPr>
          <w:rFonts w:ascii="Times New Roman" w:hAnsi="Times New Roman" w:cs="Times New Roman"/>
          <w:b/>
          <w:bCs/>
          <w:sz w:val="24"/>
        </w:rPr>
        <w:t>模块详细设计</w:t>
      </w:r>
      <w:bookmarkEnd w:id="194"/>
    </w:p>
    <w:p>
      <w:pPr>
        <w:spacing w:line="400" w:lineRule="exact"/>
        <w:ind w:firstLine="420" w:firstLineChars="200"/>
        <w:jc w:val="left"/>
        <w:rPr>
          <w:rFonts w:asciiTheme="minorEastAsia" w:hAnsiTheme="minorEastAsia" w:cstheme="minorEastAsia"/>
        </w:rPr>
      </w:pPr>
      <w:r>
        <w:rPr>
          <w:rFonts w:hint="eastAsia" w:asciiTheme="minorEastAsia" w:hAnsiTheme="minorEastAsia" w:cstheme="minorEastAsia"/>
        </w:rPr>
        <w:t>根据启动审核状态、结题审核状态、当前时间、项目结题时间、项目当前人数、项目总人数计算项目当前状态，当当前人数小于总人数时项目状态为组建团队中，当启动审核和结题审核均没有审核则项目状态为待审核，当初期审核已审核当前时间小于项目结题时间则项目状态为开发中，当初期审核已审核且当前时间大于项目结题时间且结题审核未审核则为待结题审核，若初期审核和结题审核均已审核则项目状态为已完成。</w:t>
      </w:r>
    </w:p>
    <w:p>
      <w:pPr>
        <w:spacing w:line="0" w:lineRule="atLeast"/>
        <w:jc w:val="left"/>
        <w:rPr>
          <w:rFonts w:ascii="Consolas" w:hAnsi="Consolas" w:eastAsia="Consolas"/>
          <w:sz w:val="15"/>
          <w:szCs w:val="15"/>
        </w:rPr>
      </w:pPr>
      <w:r>
        <w:rPr>
          <w:rFonts w:hint="eastAsia" w:ascii="Consolas" w:hAnsi="Consolas" w:eastAsia="Consolas"/>
          <w:color w:val="3F5FBF"/>
          <w:sz w:val="15"/>
          <w:szCs w:val="15"/>
        </w:rPr>
        <w:t>/**</w:t>
      </w:r>
    </w:p>
    <w:p>
      <w:pPr>
        <w:spacing w:line="0" w:lineRule="atLeast"/>
        <w:jc w:val="left"/>
        <w:rPr>
          <w:rFonts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@1</w:t>
      </w:r>
      <w:r>
        <w:rPr>
          <w:rFonts w:hint="eastAsia" w:ascii="Consolas" w:hAnsi="Consolas" w:eastAsia="Consolas"/>
          <w:color w:val="3F5FBF"/>
          <w:sz w:val="15"/>
          <w:szCs w:val="15"/>
        </w:rPr>
        <w:t xml:space="preserve">、根据启动审核状态、结题审核状态、结题时间、当前时间计算当前项目的结果状态，并修改项目结果状态。 </w:t>
      </w:r>
    </w:p>
    <w:p>
      <w:pPr>
        <w:spacing w:line="0" w:lineRule="atLeast"/>
        <w:jc w:val="left"/>
        <w:rPr>
          <w:rFonts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@待启动审核</w:t>
      </w:r>
      <w:r>
        <w:rPr>
          <w:rFonts w:hint="eastAsia" w:ascii="Consolas" w:hAnsi="Consolas" w:eastAsia="Consolas"/>
          <w:color w:val="3F5FBF"/>
          <w:sz w:val="15"/>
          <w:szCs w:val="15"/>
        </w:rPr>
        <w:t>（</w:t>
      </w:r>
      <w:r>
        <w:rPr>
          <w:rFonts w:hint="eastAsia" w:ascii="Consolas" w:hAnsi="Consolas" w:eastAsia="Consolas"/>
          <w:color w:val="3F5FBF"/>
          <w:sz w:val="15"/>
          <w:szCs w:val="15"/>
          <w:u w:val="single"/>
        </w:rPr>
        <w:t>projstatus</w:t>
      </w:r>
      <w:r>
        <w:rPr>
          <w:rFonts w:hint="eastAsia" w:ascii="Consolas" w:hAnsi="Consolas" w:eastAsia="Consolas"/>
          <w:color w:val="3F5FBF"/>
          <w:sz w:val="15"/>
          <w:szCs w:val="15"/>
        </w:rPr>
        <w:t>=0）:</w:t>
      </w:r>
    </w:p>
    <w:p>
      <w:pPr>
        <w:spacing w:line="0" w:lineRule="atLeast"/>
        <w:jc w:val="left"/>
        <w:rPr>
          <w:rFonts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@（projresultEvaluationstate=0 &amp;&amp; projstartupEvaluationstate=0）</w:t>
      </w:r>
    </w:p>
    <w:p>
      <w:pPr>
        <w:spacing w:line="0" w:lineRule="atLeast"/>
        <w:jc w:val="left"/>
        <w:rPr>
          <w:rFonts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@开发中</w:t>
      </w:r>
      <w:r>
        <w:rPr>
          <w:rFonts w:hint="eastAsia" w:ascii="Consolas" w:hAnsi="Consolas" w:eastAsia="Consolas"/>
          <w:color w:val="3F5FBF"/>
          <w:sz w:val="15"/>
          <w:szCs w:val="15"/>
        </w:rPr>
        <w:t>（</w:t>
      </w:r>
      <w:r>
        <w:rPr>
          <w:rFonts w:hint="eastAsia" w:ascii="Consolas" w:hAnsi="Consolas" w:eastAsia="Consolas"/>
          <w:color w:val="3F5FBF"/>
          <w:sz w:val="15"/>
          <w:szCs w:val="15"/>
          <w:u w:val="single"/>
        </w:rPr>
        <w:t>projstatus</w:t>
      </w:r>
      <w:r>
        <w:rPr>
          <w:rFonts w:hint="eastAsia" w:ascii="Consolas" w:hAnsi="Consolas" w:eastAsia="Consolas"/>
          <w:color w:val="3F5FBF"/>
          <w:sz w:val="15"/>
          <w:szCs w:val="15"/>
        </w:rPr>
        <w:t>=1）:</w:t>
      </w:r>
    </w:p>
    <w:p>
      <w:pPr>
        <w:spacing w:line="0" w:lineRule="atLeast"/>
        <w:jc w:val="left"/>
        <w:rPr>
          <w:rFonts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@（projstartupEvaluationstate=1 and </w:t>
      </w:r>
      <w:r>
        <w:rPr>
          <w:rFonts w:hint="eastAsia" w:ascii="Consolas" w:hAnsi="Consolas" w:eastAsia="Consolas"/>
          <w:color w:val="3F5FBF"/>
          <w:sz w:val="15"/>
          <w:szCs w:val="15"/>
          <w:u w:val="single"/>
        </w:rPr>
        <w:t>endtime</w:t>
      </w:r>
      <w:r>
        <w:rPr>
          <w:rFonts w:hint="eastAsia" w:ascii="Consolas" w:hAnsi="Consolas" w:eastAsia="Consolas"/>
          <w:color w:val="3F5FBF"/>
          <w:sz w:val="15"/>
          <w:szCs w:val="15"/>
        </w:rPr>
        <w:t>&gt;当前时间）</w:t>
      </w:r>
    </w:p>
    <w:p>
      <w:pPr>
        <w:spacing w:line="0" w:lineRule="atLeast"/>
        <w:jc w:val="left"/>
        <w:rPr>
          <w:rFonts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@待结题审核</w:t>
      </w:r>
      <w:r>
        <w:rPr>
          <w:rFonts w:hint="eastAsia" w:ascii="Consolas" w:hAnsi="Consolas" w:eastAsia="Consolas"/>
          <w:color w:val="3F5FBF"/>
          <w:sz w:val="15"/>
          <w:szCs w:val="15"/>
        </w:rPr>
        <w:t>（</w:t>
      </w:r>
      <w:r>
        <w:rPr>
          <w:rFonts w:hint="eastAsia" w:ascii="Consolas" w:hAnsi="Consolas" w:eastAsia="Consolas"/>
          <w:color w:val="3F5FBF"/>
          <w:sz w:val="15"/>
          <w:szCs w:val="15"/>
          <w:u w:val="single"/>
        </w:rPr>
        <w:t>projstatus</w:t>
      </w:r>
      <w:r>
        <w:rPr>
          <w:rFonts w:hint="eastAsia" w:ascii="Consolas" w:hAnsi="Consolas" w:eastAsia="Consolas"/>
          <w:color w:val="3F5FBF"/>
          <w:sz w:val="15"/>
          <w:szCs w:val="15"/>
        </w:rPr>
        <w:t>=2）:</w:t>
      </w:r>
    </w:p>
    <w:p>
      <w:pPr>
        <w:spacing w:line="0" w:lineRule="atLeast"/>
        <w:jc w:val="left"/>
        <w:rPr>
          <w:rFonts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@(projstartupEvaluationstate=1 and projstartupEvaluationstate=0 and</w:t>
      </w:r>
      <w:r>
        <w:rPr>
          <w:rFonts w:hint="eastAsia" w:ascii="Consolas" w:hAnsi="Consolas" w:eastAsia="Consolas"/>
          <w:color w:val="3F5FBF"/>
          <w:sz w:val="15"/>
          <w:szCs w:val="15"/>
          <w:u w:val="single"/>
        </w:rPr>
        <w:t>endtime</w:t>
      </w:r>
      <w:r>
        <w:rPr>
          <w:rFonts w:hint="eastAsia" w:ascii="Consolas" w:hAnsi="Consolas" w:eastAsia="Consolas"/>
          <w:color w:val="3F5FBF"/>
          <w:sz w:val="15"/>
          <w:szCs w:val="15"/>
        </w:rPr>
        <w:t>&lt;当前时间)，</w:t>
      </w:r>
    </w:p>
    <w:p>
      <w:pPr>
        <w:spacing w:line="0" w:lineRule="atLeast"/>
        <w:jc w:val="left"/>
        <w:rPr>
          <w:rFonts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@已完成项目</w:t>
      </w:r>
      <w:r>
        <w:rPr>
          <w:rFonts w:hint="eastAsia" w:ascii="Consolas" w:hAnsi="Consolas" w:eastAsia="Consolas"/>
          <w:color w:val="3F5FBF"/>
          <w:sz w:val="15"/>
          <w:szCs w:val="15"/>
        </w:rPr>
        <w:t>（</w:t>
      </w:r>
      <w:r>
        <w:rPr>
          <w:rFonts w:hint="eastAsia" w:ascii="Consolas" w:hAnsi="Consolas" w:eastAsia="Consolas"/>
          <w:color w:val="3F5FBF"/>
          <w:sz w:val="15"/>
          <w:szCs w:val="15"/>
          <w:u w:val="single"/>
        </w:rPr>
        <w:t>projstatus</w:t>
      </w:r>
      <w:r>
        <w:rPr>
          <w:rFonts w:hint="eastAsia" w:ascii="Consolas" w:hAnsi="Consolas" w:eastAsia="Consolas"/>
          <w:color w:val="3F5FBF"/>
          <w:sz w:val="15"/>
          <w:szCs w:val="15"/>
        </w:rPr>
        <w:t>=3）:</w:t>
      </w:r>
    </w:p>
    <w:p>
      <w:pPr>
        <w:spacing w:line="0" w:lineRule="atLeast"/>
        <w:jc w:val="left"/>
        <w:rPr>
          <w:rFonts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@（projresultEvaluationstate=1 &amp;&amp; projstartupEvaluationstate =1）</w:t>
      </w:r>
    </w:p>
    <w:p>
      <w:pPr>
        <w:spacing w:line="0" w:lineRule="atLeast"/>
        <w:jc w:val="left"/>
        <w:rPr>
          <w:rFonts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w:t>
      </w:r>
      <w:r>
        <w:rPr>
          <w:rFonts w:hint="eastAsia" w:ascii="Consolas" w:hAnsi="Consolas" w:eastAsia="Consolas"/>
          <w:b/>
          <w:color w:val="7F9FBF"/>
          <w:sz w:val="15"/>
          <w:szCs w:val="15"/>
        </w:rPr>
        <w:t>@throws</w:t>
      </w:r>
      <w:r>
        <w:rPr>
          <w:rFonts w:hint="eastAsia" w:ascii="Consolas" w:hAnsi="Consolas" w:eastAsia="Consolas"/>
          <w:color w:val="3F5FBF"/>
          <w:sz w:val="15"/>
          <w:szCs w:val="15"/>
        </w:rPr>
        <w:t xml:space="preserve"> ParseException</w:t>
      </w:r>
    </w:p>
    <w:p>
      <w:pPr>
        <w:spacing w:line="0" w:lineRule="atLeast"/>
        <w:jc w:val="left"/>
        <w:rPr>
          <w:rFonts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 </w:t>
      </w:r>
    </w:p>
    <w:p>
      <w:pPr>
        <w:spacing w:line="0" w:lineRule="atLeast"/>
        <w:jc w:val="left"/>
        <w:rPr>
          <w:rFonts w:ascii="Consolas" w:hAnsi="Consolas" w:eastAsia="Consolas"/>
          <w:sz w:val="15"/>
          <w:szCs w:val="15"/>
        </w:rPr>
      </w:pPr>
      <w:r>
        <w:rPr>
          <w:rFonts w:hint="eastAsia" w:ascii="Consolas" w:hAnsi="Consolas" w:eastAsia="Consolas"/>
          <w:color w:val="3F5FBF"/>
          <w:sz w:val="15"/>
          <w:szCs w:val="15"/>
        </w:rPr>
        <w:tab/>
      </w:r>
      <w:r>
        <w:rPr>
          <w:rFonts w:hint="eastAsia" w:ascii="Consolas" w:hAnsi="Consolas" w:eastAsia="Consolas"/>
          <w:color w:val="3F5FBF"/>
          <w:sz w:val="15"/>
          <w:szCs w:val="15"/>
        </w:rPr>
        <w:t xml:space="preserve"> **/</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b/>
          <w:color w:val="7F0055"/>
          <w:sz w:val="15"/>
          <w:szCs w:val="15"/>
        </w:rPr>
        <w:t>publicvoid</w:t>
      </w:r>
      <w:r>
        <w:rPr>
          <w:rFonts w:hint="eastAsia" w:ascii="Consolas" w:hAnsi="Consolas" w:eastAsia="Consolas"/>
          <w:color w:val="000000"/>
          <w:sz w:val="15"/>
          <w:szCs w:val="15"/>
        </w:rPr>
        <w:t xml:space="preserve"> setProjstatus() </w:t>
      </w:r>
      <w:r>
        <w:rPr>
          <w:rFonts w:hint="eastAsia" w:ascii="Consolas" w:hAnsi="Consolas" w:eastAsia="Consolas"/>
          <w:b/>
          <w:color w:val="7F0055"/>
          <w:sz w:val="15"/>
          <w:szCs w:val="15"/>
        </w:rPr>
        <w:t>throws</w:t>
      </w:r>
      <w:r>
        <w:rPr>
          <w:rFonts w:hint="eastAsia" w:ascii="Consolas" w:hAnsi="Consolas" w:eastAsia="Consolas"/>
          <w:color w:val="000000"/>
          <w:sz w:val="15"/>
          <w:szCs w:val="15"/>
        </w:rPr>
        <w:t xml:space="preserve"> ParseException {</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List&lt;BaseProject&gt;</w:t>
      </w:r>
      <w:r>
        <w:rPr>
          <w:rFonts w:hint="eastAsia" w:ascii="Consolas" w:hAnsi="Consolas" w:eastAsia="Consolas"/>
          <w:color w:val="6A3E3E"/>
          <w:sz w:val="15"/>
          <w:szCs w:val="15"/>
        </w:rPr>
        <w:t>list</w:t>
      </w:r>
      <w:r>
        <w:rPr>
          <w:rFonts w:hint="eastAsia" w:ascii="Consolas" w:hAnsi="Consolas" w:eastAsia="Consolas"/>
          <w:color w:val="000000"/>
          <w:sz w:val="15"/>
          <w:szCs w:val="15"/>
        </w:rPr>
        <w:t xml:space="preserve"> = </w:t>
      </w:r>
      <w:r>
        <w:rPr>
          <w:rFonts w:hint="eastAsia" w:ascii="Consolas" w:hAnsi="Consolas" w:eastAsia="Consolas"/>
          <w:color w:val="0000C0"/>
          <w:sz w:val="15"/>
          <w:szCs w:val="15"/>
        </w:rPr>
        <w:t>baseProjectMapper</w:t>
      </w:r>
      <w:r>
        <w:rPr>
          <w:rFonts w:hint="eastAsia" w:ascii="Consolas" w:hAnsi="Consolas" w:eastAsia="Consolas"/>
          <w:color w:val="000000"/>
          <w:sz w:val="15"/>
          <w:szCs w:val="15"/>
        </w:rPr>
        <w:t>.selectByPrimaryAll(</w:t>
      </w:r>
      <w:r>
        <w:rPr>
          <w:rFonts w:hint="eastAsia" w:ascii="Consolas" w:hAnsi="Consolas" w:eastAsia="Consolas"/>
          <w:b/>
          <w:color w:val="7F0055"/>
          <w:sz w:val="15"/>
          <w:szCs w:val="15"/>
        </w:rPr>
        <w:t>new</w:t>
      </w:r>
      <w:r>
        <w:rPr>
          <w:rFonts w:hint="eastAsia" w:ascii="Consolas" w:hAnsi="Consolas" w:eastAsia="Consolas"/>
          <w:color w:val="000000"/>
          <w:sz w:val="15"/>
          <w:szCs w:val="15"/>
        </w:rPr>
        <w:t xml:space="preserve"> Project());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for</w:t>
      </w:r>
      <w:r>
        <w:rPr>
          <w:rFonts w:hint="eastAsia" w:ascii="Consolas" w:hAnsi="Consolas" w:eastAsia="Consolas"/>
          <w:color w:val="000000"/>
          <w:sz w:val="15"/>
          <w:szCs w:val="15"/>
        </w:rPr>
        <w:t xml:space="preserve"> (BaseProject </w:t>
      </w:r>
      <w:r>
        <w:rPr>
          <w:rFonts w:hint="eastAsia" w:ascii="Consolas" w:hAnsi="Consolas" w:eastAsia="Consolas"/>
          <w:color w:val="6A3E3E"/>
          <w:sz w:val="15"/>
          <w:szCs w:val="15"/>
        </w:rPr>
        <w:t>baseProject</w:t>
      </w:r>
      <w:r>
        <w:rPr>
          <w:rFonts w:hint="eastAsia" w:ascii="Consolas" w:hAnsi="Consolas" w:eastAsia="Consolas"/>
          <w:color w:val="000000"/>
          <w:sz w:val="15"/>
          <w:szCs w:val="15"/>
        </w:rPr>
        <w:t xml:space="preserve"> : </w:t>
      </w:r>
      <w:r>
        <w:rPr>
          <w:rFonts w:hint="eastAsia" w:ascii="Consolas" w:hAnsi="Consolas" w:eastAsia="Consolas"/>
          <w:color w:val="6A3E3E"/>
          <w:sz w:val="15"/>
          <w:szCs w:val="15"/>
        </w:rPr>
        <w:t>list</w:t>
      </w:r>
      <w:r>
        <w:rPr>
          <w:rFonts w:hint="eastAsia" w:ascii="Consolas" w:hAnsi="Consolas" w:eastAsia="Consolas"/>
          <w:color w:val="000000"/>
          <w:sz w:val="15"/>
          <w:szCs w:val="15"/>
        </w:rPr>
        <w:t>) {</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baseProject</w:t>
      </w:r>
      <w:r>
        <w:rPr>
          <w:rFonts w:hint="eastAsia" w:ascii="Consolas" w:hAnsi="Consolas" w:eastAsia="Consolas"/>
          <w:color w:val="000000"/>
          <w:sz w:val="15"/>
          <w:szCs w:val="15"/>
        </w:rPr>
        <w:t>.getProjstartupevaluationstate() == 1 &amp;&amp;</w:t>
      </w:r>
      <w:r>
        <w:rPr>
          <w:rFonts w:hint="eastAsia" w:ascii="Consolas" w:hAnsi="Consolas" w:eastAsia="Consolas"/>
          <w:color w:val="6A3E3E"/>
          <w:sz w:val="15"/>
          <w:szCs w:val="15"/>
        </w:rPr>
        <w:t>baseProject</w:t>
      </w:r>
      <w:r>
        <w:rPr>
          <w:rFonts w:hint="eastAsia" w:ascii="Consolas" w:hAnsi="Consolas" w:eastAsia="Consolas"/>
          <w:color w:val="000000"/>
          <w:sz w:val="15"/>
          <w:szCs w:val="15"/>
        </w:rPr>
        <w:t>.getProjresultevaluationstate() == 0</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&amp;&amp; DateDealwith.</w:t>
      </w:r>
      <w:r>
        <w:rPr>
          <w:rFonts w:hint="eastAsia" w:ascii="Consolas" w:hAnsi="Consolas" w:eastAsia="Consolas"/>
          <w:i/>
          <w:color w:val="000000"/>
          <w:sz w:val="15"/>
          <w:szCs w:val="15"/>
        </w:rPr>
        <w:t>getshijiancha</w:t>
      </w:r>
      <w:r>
        <w:rPr>
          <w:rFonts w:hint="eastAsia" w:ascii="Consolas" w:hAnsi="Consolas" w:eastAsia="Consolas"/>
          <w:color w:val="000000"/>
          <w:sz w:val="15"/>
          <w:szCs w:val="15"/>
        </w:rPr>
        <w:t>(</w:t>
      </w:r>
      <w:r>
        <w:rPr>
          <w:rFonts w:hint="eastAsia" w:ascii="Consolas" w:hAnsi="Consolas" w:eastAsia="Consolas"/>
          <w:color w:val="6A3E3E"/>
          <w:sz w:val="15"/>
          <w:szCs w:val="15"/>
        </w:rPr>
        <w:t>baseProject</w:t>
      </w:r>
      <w:r>
        <w:rPr>
          <w:rFonts w:hint="eastAsia" w:ascii="Consolas" w:hAnsi="Consolas" w:eastAsia="Consolas"/>
          <w:color w:val="000000"/>
          <w:sz w:val="15"/>
          <w:szCs w:val="15"/>
        </w:rPr>
        <w:t>.getProjendtime()) &lt; 0) {</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baseProject</w:t>
      </w:r>
      <w:r>
        <w:rPr>
          <w:rFonts w:hint="eastAsia" w:ascii="Consolas" w:hAnsi="Consolas" w:eastAsia="Consolas"/>
          <w:color w:val="000000"/>
          <w:sz w:val="15"/>
          <w:szCs w:val="15"/>
        </w:rPr>
        <w:t>.getProjstatus() != 1) {</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baseProject</w:t>
      </w:r>
      <w:r>
        <w:rPr>
          <w:rFonts w:hint="eastAsia" w:ascii="Consolas" w:hAnsi="Consolas" w:eastAsia="Consolas"/>
          <w:color w:val="000000"/>
          <w:sz w:val="15"/>
          <w:szCs w:val="15"/>
        </w:rPr>
        <w:t>.setProjstatus(1);</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baseProjectMapper</w:t>
      </w:r>
      <w:r>
        <w:rPr>
          <w:rFonts w:hint="eastAsia" w:ascii="Consolas" w:hAnsi="Consolas" w:eastAsia="Consolas"/>
          <w:color w:val="000000"/>
          <w:sz w:val="15"/>
          <w:szCs w:val="15"/>
        </w:rPr>
        <w:t>.updateByPrimaryKey(</w:t>
      </w:r>
      <w:r>
        <w:rPr>
          <w:rFonts w:hint="eastAsia" w:ascii="Consolas" w:hAnsi="Consolas" w:eastAsia="Consolas"/>
          <w:color w:val="6A3E3E"/>
          <w:sz w:val="15"/>
          <w:szCs w:val="15"/>
        </w:rPr>
        <w:t>baseProject</w:t>
      </w:r>
      <w:r>
        <w:rPr>
          <w:rFonts w:hint="eastAsia" w:ascii="Consolas" w:hAnsi="Consolas" w:eastAsia="Consolas"/>
          <w:color w:val="000000"/>
          <w:sz w:val="15"/>
          <w:szCs w:val="15"/>
        </w:rPr>
        <w: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baseProject</w:t>
      </w:r>
      <w:r>
        <w:rPr>
          <w:rFonts w:hint="eastAsia" w:ascii="Consolas" w:hAnsi="Consolas" w:eastAsia="Consolas"/>
          <w:color w:val="000000"/>
          <w:sz w:val="15"/>
          <w:szCs w:val="15"/>
        </w:rPr>
        <w:t>.getProjstartupevaluationstate() == 1 &amp;&amp;</w:t>
      </w:r>
      <w:r>
        <w:rPr>
          <w:rFonts w:hint="eastAsia" w:ascii="Consolas" w:hAnsi="Consolas" w:eastAsia="Consolas"/>
          <w:color w:val="6A3E3E"/>
          <w:sz w:val="15"/>
          <w:szCs w:val="15"/>
        </w:rPr>
        <w:t>baseProject</w:t>
      </w:r>
      <w:r>
        <w:rPr>
          <w:rFonts w:hint="eastAsia" w:ascii="Consolas" w:hAnsi="Consolas" w:eastAsia="Consolas"/>
          <w:color w:val="000000"/>
          <w:sz w:val="15"/>
          <w:szCs w:val="15"/>
        </w:rPr>
        <w:t>.getProjresultevaluationstate() == 0</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&amp;&amp; DateDealwith.</w:t>
      </w:r>
      <w:r>
        <w:rPr>
          <w:rFonts w:hint="eastAsia" w:ascii="Consolas" w:hAnsi="Consolas" w:eastAsia="Consolas"/>
          <w:i/>
          <w:color w:val="000000"/>
          <w:sz w:val="15"/>
          <w:szCs w:val="15"/>
        </w:rPr>
        <w:t>getshijiancha</w:t>
      </w:r>
      <w:r>
        <w:rPr>
          <w:rFonts w:hint="eastAsia" w:ascii="Consolas" w:hAnsi="Consolas" w:eastAsia="Consolas"/>
          <w:color w:val="000000"/>
          <w:sz w:val="15"/>
          <w:szCs w:val="15"/>
        </w:rPr>
        <w:t>(</w:t>
      </w:r>
      <w:r>
        <w:rPr>
          <w:rFonts w:hint="eastAsia" w:ascii="Consolas" w:hAnsi="Consolas" w:eastAsia="Consolas"/>
          <w:color w:val="6A3E3E"/>
          <w:sz w:val="15"/>
          <w:szCs w:val="15"/>
        </w:rPr>
        <w:t>baseProject</w:t>
      </w:r>
      <w:r>
        <w:rPr>
          <w:rFonts w:hint="eastAsia" w:ascii="Consolas" w:hAnsi="Consolas" w:eastAsia="Consolas"/>
          <w:color w:val="000000"/>
          <w:sz w:val="15"/>
          <w:szCs w:val="15"/>
        </w:rPr>
        <w:t>.getProjendtime()) &gt; 0) {</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baseProject</w:t>
      </w:r>
      <w:r>
        <w:rPr>
          <w:rFonts w:hint="eastAsia" w:ascii="Consolas" w:hAnsi="Consolas" w:eastAsia="Consolas"/>
          <w:color w:val="000000"/>
          <w:sz w:val="15"/>
          <w:szCs w:val="15"/>
        </w:rPr>
        <w:t>.getProjstatus() != 2) {</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baseProject</w:t>
      </w:r>
      <w:r>
        <w:rPr>
          <w:rFonts w:hint="eastAsia" w:ascii="Consolas" w:hAnsi="Consolas" w:eastAsia="Consolas"/>
          <w:color w:val="000000"/>
          <w:sz w:val="15"/>
          <w:szCs w:val="15"/>
        </w:rPr>
        <w:t>.setProjstatus(2);</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baseProjectMapper</w:t>
      </w:r>
      <w:r>
        <w:rPr>
          <w:rFonts w:hint="eastAsia" w:ascii="Consolas" w:hAnsi="Consolas" w:eastAsia="Consolas"/>
          <w:color w:val="000000"/>
          <w:sz w:val="15"/>
          <w:szCs w:val="15"/>
        </w:rPr>
        <w:t>.updateByPrimaryKey(</w:t>
      </w:r>
      <w:r>
        <w:rPr>
          <w:rFonts w:hint="eastAsia" w:ascii="Consolas" w:hAnsi="Consolas" w:eastAsia="Consolas"/>
          <w:color w:val="6A3E3E"/>
          <w:sz w:val="15"/>
          <w:szCs w:val="15"/>
        </w:rPr>
        <w:t>baseProject</w:t>
      </w:r>
      <w:r>
        <w:rPr>
          <w:rFonts w:hint="eastAsia" w:ascii="Consolas" w:hAnsi="Consolas" w:eastAsia="Consolas"/>
          <w:color w:val="000000"/>
          <w:sz w:val="15"/>
          <w:szCs w:val="15"/>
        </w:rPr>
        <w: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baseProject</w:t>
      </w:r>
      <w:r>
        <w:rPr>
          <w:rFonts w:hint="eastAsia" w:ascii="Consolas" w:hAnsi="Consolas" w:eastAsia="Consolas"/>
          <w:color w:val="000000"/>
          <w:sz w:val="15"/>
          <w:szCs w:val="15"/>
        </w:rPr>
        <w:t>.getProjstartupevaluationstate() == 1 &amp;&amp;</w:t>
      </w:r>
      <w:r>
        <w:rPr>
          <w:rFonts w:hint="eastAsia" w:ascii="Consolas" w:hAnsi="Consolas" w:eastAsia="Consolas"/>
          <w:color w:val="6A3E3E"/>
          <w:sz w:val="15"/>
          <w:szCs w:val="15"/>
        </w:rPr>
        <w:t>baseProject</w:t>
      </w:r>
      <w:r>
        <w:rPr>
          <w:rFonts w:hint="eastAsia" w:ascii="Consolas" w:hAnsi="Consolas" w:eastAsia="Consolas"/>
          <w:color w:val="000000"/>
          <w:sz w:val="15"/>
          <w:szCs w:val="15"/>
        </w:rPr>
        <w:t>.getProjresultevaluationstate() == 1</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&amp;&amp; DateDealwith.</w:t>
      </w:r>
      <w:r>
        <w:rPr>
          <w:rFonts w:hint="eastAsia" w:ascii="Consolas" w:hAnsi="Consolas" w:eastAsia="Consolas"/>
          <w:i/>
          <w:color w:val="000000"/>
          <w:sz w:val="15"/>
          <w:szCs w:val="15"/>
        </w:rPr>
        <w:t>getshijiancha</w:t>
      </w:r>
      <w:r>
        <w:rPr>
          <w:rFonts w:hint="eastAsia" w:ascii="Consolas" w:hAnsi="Consolas" w:eastAsia="Consolas"/>
          <w:color w:val="000000"/>
          <w:sz w:val="15"/>
          <w:szCs w:val="15"/>
        </w:rPr>
        <w:t>(</w:t>
      </w:r>
      <w:r>
        <w:rPr>
          <w:rFonts w:hint="eastAsia" w:ascii="Consolas" w:hAnsi="Consolas" w:eastAsia="Consolas"/>
          <w:color w:val="6A3E3E"/>
          <w:sz w:val="15"/>
          <w:szCs w:val="15"/>
        </w:rPr>
        <w:t>baseProject</w:t>
      </w:r>
      <w:r>
        <w:rPr>
          <w:rFonts w:hint="eastAsia" w:ascii="Consolas" w:hAnsi="Consolas" w:eastAsia="Consolas"/>
          <w:color w:val="000000"/>
          <w:sz w:val="15"/>
          <w:szCs w:val="15"/>
        </w:rPr>
        <w:t>.getProjendtime()) &gt; 0) {</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b/>
          <w:color w:val="7F0055"/>
          <w:sz w:val="15"/>
          <w:szCs w:val="15"/>
        </w:rPr>
        <w:t>if</w:t>
      </w:r>
      <w:r>
        <w:rPr>
          <w:rFonts w:hint="eastAsia" w:ascii="Consolas" w:hAnsi="Consolas" w:eastAsia="Consolas"/>
          <w:color w:val="000000"/>
          <w:sz w:val="15"/>
          <w:szCs w:val="15"/>
        </w:rPr>
        <w:t xml:space="preserve"> (</w:t>
      </w:r>
      <w:r>
        <w:rPr>
          <w:rFonts w:hint="eastAsia" w:ascii="Consolas" w:hAnsi="Consolas" w:eastAsia="Consolas"/>
          <w:color w:val="6A3E3E"/>
          <w:sz w:val="15"/>
          <w:szCs w:val="15"/>
        </w:rPr>
        <w:t>baseProject</w:t>
      </w:r>
      <w:r>
        <w:rPr>
          <w:rFonts w:hint="eastAsia" w:ascii="Consolas" w:hAnsi="Consolas" w:eastAsia="Consolas"/>
          <w:color w:val="000000"/>
          <w:sz w:val="15"/>
          <w:szCs w:val="15"/>
        </w:rPr>
        <w:t>.getProjstatus() != 3) {</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6A3E3E"/>
          <w:sz w:val="15"/>
          <w:szCs w:val="15"/>
        </w:rPr>
        <w:t>baseProject</w:t>
      </w:r>
      <w:r>
        <w:rPr>
          <w:rFonts w:hint="eastAsia" w:ascii="Consolas" w:hAnsi="Consolas" w:eastAsia="Consolas"/>
          <w:color w:val="000000"/>
          <w:sz w:val="15"/>
          <w:szCs w:val="15"/>
        </w:rPr>
        <w:t>.setProjstatus(3);</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C0"/>
          <w:sz w:val="15"/>
          <w:szCs w:val="15"/>
        </w:rPr>
        <w:t>baseProjectMapper</w:t>
      </w:r>
      <w:r>
        <w:rPr>
          <w:rFonts w:hint="eastAsia" w:ascii="Consolas" w:hAnsi="Consolas" w:eastAsia="Consolas"/>
          <w:color w:val="000000"/>
          <w:sz w:val="15"/>
          <w:szCs w:val="15"/>
        </w:rPr>
        <w:t>.updateByPrimaryKey(</w:t>
      </w:r>
      <w:r>
        <w:rPr>
          <w:rFonts w:hint="eastAsia" w:ascii="Consolas" w:hAnsi="Consolas" w:eastAsia="Consolas"/>
          <w:color w:val="6A3E3E"/>
          <w:sz w:val="15"/>
          <w:szCs w:val="15"/>
        </w:rPr>
        <w:t>baseProject</w:t>
      </w:r>
      <w:r>
        <w:rPr>
          <w:rFonts w:hint="eastAsia" w:ascii="Consolas" w:hAnsi="Consolas" w:eastAsia="Consolas"/>
          <w:color w:val="000000"/>
          <w:sz w:val="15"/>
          <w:szCs w:val="15"/>
        </w:rPr>
        <w: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spacing w:line="0" w:lineRule="atLeast"/>
        <w:jc w:val="left"/>
        <w:rPr>
          <w:rFonts w:ascii="Consolas" w:hAnsi="Consolas" w:eastAsia="Consolas"/>
          <w:sz w:val="15"/>
          <w:szCs w:val="15"/>
        </w:rPr>
      </w:pPr>
      <w:r>
        <w:rPr>
          <w:rFonts w:hint="eastAsia" w:ascii="Consolas" w:hAnsi="Consolas" w:eastAsia="Consolas"/>
          <w:color w:val="000000"/>
          <w:sz w:val="15"/>
          <w:szCs w:val="15"/>
        </w:rPr>
        <w:tab/>
      </w:r>
      <w:r>
        <w:rPr>
          <w:rFonts w:hint="eastAsia" w:ascii="Consolas" w:hAnsi="Consolas" w:eastAsia="Consolas"/>
          <w:color w:val="000000"/>
          <w:sz w:val="15"/>
          <w:szCs w:val="15"/>
        </w:rPr>
        <w:tab/>
      </w:r>
      <w:r>
        <w:rPr>
          <w:rFonts w:hint="eastAsia" w:ascii="Consolas" w:hAnsi="Consolas" w:eastAsia="Consolas"/>
          <w:color w:val="000000"/>
          <w:sz w:val="15"/>
          <w:szCs w:val="15"/>
        </w:rPr>
        <w:t>}</w:t>
      </w:r>
    </w:p>
    <w:p>
      <w:pPr>
        <w:widowControl/>
        <w:spacing w:line="0" w:lineRule="atLeast"/>
        <w:jc w:val="left"/>
        <w:outlineLvl w:val="2"/>
        <w:rPr>
          <w:rFonts w:ascii="Times New Roman" w:hAnsi="Times New Roman" w:cs="Times New Roman"/>
          <w:b/>
          <w:bCs/>
          <w:sz w:val="24"/>
        </w:rPr>
      </w:pPr>
      <w:r>
        <w:rPr>
          <w:rFonts w:hint="eastAsia" w:ascii="Consolas" w:hAnsi="Consolas" w:eastAsia="Consolas"/>
          <w:color w:val="000000"/>
          <w:sz w:val="15"/>
          <w:szCs w:val="15"/>
        </w:rPr>
        <w:tab/>
      </w:r>
      <w:bookmarkStart w:id="195" w:name="_Toc18982"/>
      <w:r>
        <w:rPr>
          <w:rFonts w:hint="eastAsia" w:ascii="Consolas" w:hAnsi="Consolas" w:eastAsia="Consolas"/>
          <w:color w:val="000000"/>
          <w:sz w:val="15"/>
          <w:szCs w:val="15"/>
        </w:rPr>
        <w:t>}</w:t>
      </w:r>
      <w:bookmarkEnd w:id="195"/>
    </w:p>
    <w:p>
      <w:pPr>
        <w:pStyle w:val="22"/>
        <w:spacing w:beforeLines="50" w:afterLines="50"/>
        <w:outlineLvl w:val="0"/>
        <w:rPr>
          <w:rFonts w:ascii="Times New Roman" w:hAnsi="Times New Roman"/>
        </w:rPr>
      </w:pPr>
      <w:bookmarkStart w:id="196" w:name="_Toc24324"/>
      <w:r>
        <w:rPr>
          <w:rFonts w:ascii="Times New Roman" w:hAnsi="Times New Roman"/>
        </w:rPr>
        <w:t>6 系统测试</w:t>
      </w:r>
      <w:bookmarkEnd w:id="185"/>
      <w:bookmarkEnd w:id="186"/>
      <w:bookmarkEnd w:id="187"/>
      <w:bookmarkEnd w:id="188"/>
      <w:bookmarkEnd w:id="189"/>
      <w:bookmarkEnd w:id="190"/>
      <w:bookmarkEnd w:id="196"/>
    </w:p>
    <w:p>
      <w:pPr>
        <w:pStyle w:val="22"/>
        <w:spacing w:beforeLines="100" w:afterLines="50"/>
        <w:outlineLvl w:val="1"/>
        <w:rPr>
          <w:rFonts w:ascii="Times New Roman" w:hAnsi="Times New Roman" w:eastAsia="宋体"/>
          <w:bCs/>
          <w:sz w:val="28"/>
          <w:szCs w:val="28"/>
        </w:rPr>
      </w:pPr>
      <w:bookmarkStart w:id="197" w:name="_Toc13927"/>
      <w:bookmarkStart w:id="198" w:name="_Toc29175"/>
      <w:bookmarkStart w:id="199" w:name="_Toc452134273"/>
      <w:bookmarkStart w:id="200" w:name="_Toc13775"/>
      <w:bookmarkStart w:id="201" w:name="_Toc2989"/>
      <w:bookmarkStart w:id="202" w:name="_Toc25198"/>
      <w:bookmarkStart w:id="203" w:name="_Toc29564"/>
      <w:r>
        <w:rPr>
          <w:rFonts w:ascii="Times New Roman" w:hAnsi="Times New Roman" w:eastAsia="宋体"/>
          <w:bCs/>
          <w:sz w:val="28"/>
          <w:szCs w:val="28"/>
        </w:rPr>
        <w:t>6.1 测试范围</w:t>
      </w:r>
      <w:bookmarkEnd w:id="197"/>
      <w:bookmarkEnd w:id="198"/>
      <w:bookmarkEnd w:id="199"/>
      <w:bookmarkEnd w:id="200"/>
      <w:bookmarkEnd w:id="201"/>
      <w:bookmarkEnd w:id="202"/>
      <w:bookmarkEnd w:id="203"/>
    </w:p>
    <w:p>
      <w:pPr>
        <w:widowControl/>
        <w:spacing w:beforeLines="50" w:afterLines="50" w:line="400" w:lineRule="exact"/>
        <w:ind w:firstLine="420"/>
        <w:jc w:val="left"/>
        <w:outlineLvl w:val="2"/>
        <w:rPr>
          <w:rFonts w:asciiTheme="minorEastAsia" w:hAnsiTheme="minorEastAsia" w:cstheme="minorEastAsia"/>
        </w:rPr>
      </w:pPr>
      <w:bookmarkStart w:id="204" w:name="_Toc22801"/>
      <w:r>
        <w:rPr>
          <w:rFonts w:asciiTheme="minorEastAsia" w:hAnsiTheme="minorEastAsia" w:cstheme="minorEastAsia"/>
        </w:rPr>
        <w:t>在一个项目的设计和开发过程中。开发所占用的时间往往是最少的，而系统的测试所占用的时间往往比较多。软件测试的目的是为了尽可能多的发现系统中的缺陷，测试的完整性是一个系统成功运行的重要前提。</w:t>
      </w:r>
      <w:bookmarkEnd w:id="204"/>
    </w:p>
    <w:p>
      <w:pPr>
        <w:widowControl/>
        <w:spacing w:beforeLines="50" w:afterLines="50" w:line="400" w:lineRule="exact"/>
        <w:ind w:firstLine="420"/>
        <w:jc w:val="left"/>
        <w:outlineLvl w:val="2"/>
        <w:rPr>
          <w:rFonts w:asciiTheme="minorEastAsia" w:hAnsiTheme="minorEastAsia" w:cstheme="minorEastAsia"/>
        </w:rPr>
      </w:pPr>
      <w:bookmarkStart w:id="205" w:name="_Toc23987"/>
      <w:r>
        <w:rPr>
          <w:rFonts w:asciiTheme="minorEastAsia" w:hAnsiTheme="minorEastAsia" w:cstheme="minorEastAsia"/>
        </w:rPr>
        <w:t>本系统采用的是B/S结构开发，所以最重要的是针对Web逻辑功能的测试，除此之外还需要测试运行性能、浏览器兼容性和界面友好度等。</w:t>
      </w:r>
      <w:bookmarkEnd w:id="205"/>
    </w:p>
    <w:p>
      <w:pPr>
        <w:pStyle w:val="22"/>
        <w:spacing w:beforeLines="100" w:afterLines="50"/>
        <w:outlineLvl w:val="1"/>
        <w:rPr>
          <w:rFonts w:ascii="Times New Roman" w:hAnsi="Times New Roman" w:eastAsia="宋体"/>
          <w:bCs/>
          <w:sz w:val="28"/>
          <w:szCs w:val="28"/>
        </w:rPr>
      </w:pPr>
      <w:bookmarkStart w:id="206" w:name="_Toc9388"/>
      <w:bookmarkStart w:id="207" w:name="_Toc18973"/>
      <w:bookmarkStart w:id="208" w:name="_Toc31265"/>
      <w:bookmarkStart w:id="209" w:name="_Toc32713"/>
      <w:bookmarkStart w:id="210" w:name="_Toc452134274"/>
      <w:bookmarkStart w:id="211" w:name="_Toc3264"/>
      <w:bookmarkStart w:id="212" w:name="_Toc5271"/>
      <w:r>
        <w:rPr>
          <w:rFonts w:ascii="Times New Roman" w:hAnsi="Times New Roman" w:eastAsia="宋体"/>
          <w:bCs/>
          <w:sz w:val="28"/>
          <w:szCs w:val="28"/>
        </w:rPr>
        <w:t>6.2 平台功能测试</w:t>
      </w:r>
      <w:bookmarkEnd w:id="206"/>
      <w:bookmarkEnd w:id="207"/>
      <w:bookmarkEnd w:id="208"/>
      <w:bookmarkEnd w:id="209"/>
      <w:bookmarkEnd w:id="210"/>
      <w:bookmarkEnd w:id="211"/>
      <w:bookmarkEnd w:id="212"/>
    </w:p>
    <w:p>
      <w:pPr>
        <w:widowControl/>
        <w:spacing w:beforeLines="50" w:afterLines="50" w:line="400" w:lineRule="exact"/>
        <w:ind w:firstLine="420"/>
        <w:jc w:val="left"/>
        <w:outlineLvl w:val="2"/>
        <w:rPr>
          <w:rFonts w:asciiTheme="minorEastAsia" w:hAnsiTheme="minorEastAsia" w:cstheme="minorEastAsia"/>
        </w:rPr>
      </w:pPr>
      <w:bookmarkStart w:id="213" w:name="_Toc26176"/>
      <w:r>
        <w:rPr>
          <w:rFonts w:asciiTheme="minorEastAsia" w:hAnsiTheme="minorEastAsia" w:cstheme="minorEastAsia"/>
        </w:rPr>
        <w:t>由于Web页面中测试项目较多，限于篇幅。本文中只列出重点功能的测试过程。</w:t>
      </w:r>
      <w:bookmarkEnd w:id="213"/>
    </w:p>
    <w:p>
      <w:pPr>
        <w:widowControl/>
        <w:spacing w:beforeLines="50" w:afterLines="50" w:line="400" w:lineRule="exact"/>
        <w:jc w:val="left"/>
        <w:outlineLvl w:val="2"/>
        <w:rPr>
          <w:rFonts w:ascii="Times New Roman" w:hAnsi="Times New Roman" w:cs="Times New Roman"/>
          <w:b/>
          <w:bCs/>
          <w:sz w:val="24"/>
        </w:rPr>
      </w:pPr>
      <w:bookmarkStart w:id="214" w:name="_Toc16873"/>
      <w:bookmarkStart w:id="215" w:name="_Toc7253"/>
      <w:bookmarkStart w:id="216" w:name="_Toc9189"/>
      <w:bookmarkStart w:id="217" w:name="_Toc58"/>
      <w:bookmarkStart w:id="218" w:name="_Toc21039"/>
      <w:r>
        <w:rPr>
          <w:rFonts w:ascii="Times New Roman" w:hAnsi="Times New Roman" w:cs="Times New Roman"/>
          <w:b/>
          <w:bCs/>
          <w:sz w:val="24"/>
        </w:rPr>
        <w:t>6.2.1 注册功能测试</w:t>
      </w:r>
      <w:bookmarkEnd w:id="214"/>
      <w:bookmarkEnd w:id="215"/>
      <w:bookmarkEnd w:id="216"/>
      <w:bookmarkEnd w:id="217"/>
      <w:bookmarkEnd w:id="218"/>
    </w:p>
    <w:p>
      <w:pPr>
        <w:widowControl/>
        <w:spacing w:beforeLines="50" w:afterLines="50" w:line="400" w:lineRule="exact"/>
        <w:ind w:firstLine="420"/>
        <w:jc w:val="left"/>
        <w:outlineLvl w:val="2"/>
        <w:rPr>
          <w:rFonts w:asciiTheme="minorEastAsia" w:hAnsiTheme="minorEastAsia" w:cstheme="minorEastAsia"/>
        </w:rPr>
      </w:pPr>
      <w:bookmarkStart w:id="219" w:name="_Toc28572"/>
      <w:r>
        <w:rPr>
          <w:rFonts w:asciiTheme="minorEastAsia" w:hAnsiTheme="minorEastAsia" w:cstheme="minorEastAsia"/>
        </w:rPr>
        <w:t>主要测试用户在注册时输入合法和非法的注册信息后，系统对其不同的响应，注册功能是操作网站后续功能的第一步，所以比较重要。具体测试过程如表6-1所示。</w:t>
      </w:r>
      <w:bookmarkEnd w:id="219"/>
    </w:p>
    <w:p>
      <w:pPr>
        <w:spacing w:beforeLines="50" w:line="400" w:lineRule="exact"/>
        <w:jc w:val="center"/>
        <w:rPr>
          <w:rFonts w:ascii="Times New Roman" w:hAnsi="Times New Roman" w:cs="Times New Roman"/>
          <w:b/>
          <w:szCs w:val="21"/>
        </w:rPr>
      </w:pPr>
      <w:r>
        <w:rPr>
          <w:rFonts w:ascii="Times New Roman" w:hAnsi="Times New Roman" w:cs="Times New Roman"/>
          <w:b/>
          <w:szCs w:val="21"/>
        </w:rPr>
        <w:t>表6-1 网站注册功能测试表</w:t>
      </w:r>
    </w:p>
    <w:tbl>
      <w:tblPr>
        <w:tblStyle w:val="20"/>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测试项</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用户注册功能测试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测试目的</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验证注册功能的实现效果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测试步骤</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2"/>
              </w:numPr>
              <w:spacing w:line="240" w:lineRule="exact"/>
              <w:jc w:val="center"/>
              <w:rPr>
                <w:rFonts w:ascii="Times New Roman" w:hAnsi="Times New Roman" w:cs="Times New Roman"/>
                <w:szCs w:val="21"/>
              </w:rPr>
            </w:pPr>
            <w:r>
              <w:rPr>
                <w:rFonts w:ascii="Times New Roman" w:hAnsi="Times New Roman" w:cs="Times New Roman"/>
                <w:szCs w:val="21"/>
              </w:rPr>
              <w:t>输入合法数据注册</w:t>
            </w:r>
          </w:p>
          <w:p>
            <w:pPr>
              <w:numPr>
                <w:ilvl w:val="0"/>
                <w:numId w:val="2"/>
              </w:numPr>
              <w:spacing w:line="240" w:lineRule="exact"/>
              <w:jc w:val="center"/>
              <w:rPr>
                <w:rFonts w:ascii="Times New Roman" w:hAnsi="Times New Roman" w:cs="Times New Roman"/>
                <w:szCs w:val="21"/>
              </w:rPr>
            </w:pPr>
            <w:r>
              <w:rPr>
                <w:rFonts w:ascii="Times New Roman" w:hAnsi="Times New Roman" w:cs="Times New Roman"/>
                <w:szCs w:val="21"/>
              </w:rPr>
              <w:t>输入非法数据注册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预期结果</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3"/>
              </w:numPr>
              <w:spacing w:line="240" w:lineRule="exact"/>
              <w:jc w:val="center"/>
              <w:rPr>
                <w:rFonts w:ascii="Times New Roman" w:hAnsi="Times New Roman" w:cs="Times New Roman"/>
                <w:szCs w:val="21"/>
              </w:rPr>
            </w:pPr>
            <w:r>
              <w:rPr>
                <w:rFonts w:ascii="Times New Roman" w:hAnsi="Times New Roman" w:cs="Times New Roman"/>
                <w:szCs w:val="21"/>
              </w:rPr>
              <w:t>提示用户注册成功，</w:t>
            </w:r>
            <w:r>
              <w:rPr>
                <w:rFonts w:hint="eastAsia" w:ascii="Times New Roman" w:hAnsi="Times New Roman" w:cs="Times New Roman"/>
                <w:szCs w:val="21"/>
              </w:rPr>
              <w:t>提示注册成功</w:t>
            </w:r>
          </w:p>
          <w:p>
            <w:pPr>
              <w:numPr>
                <w:ilvl w:val="0"/>
                <w:numId w:val="3"/>
              </w:numPr>
              <w:spacing w:line="240" w:lineRule="exact"/>
              <w:jc w:val="center"/>
              <w:rPr>
                <w:rFonts w:ascii="Times New Roman" w:hAnsi="Times New Roman" w:cs="Times New Roman"/>
                <w:szCs w:val="21"/>
              </w:rPr>
            </w:pPr>
            <w:r>
              <w:rPr>
                <w:rFonts w:ascii="Times New Roman" w:hAnsi="Times New Roman" w:cs="Times New Roman"/>
                <w:szCs w:val="21"/>
              </w:rPr>
              <w:t>提示用户输入数据有误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测试结果</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符合预期结果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结论</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该项功能实现正确</w:t>
            </w:r>
          </w:p>
        </w:tc>
      </w:tr>
    </w:tbl>
    <w:p>
      <w:pPr>
        <w:widowControl/>
        <w:spacing w:beforeLines="50" w:afterLines="50" w:line="400" w:lineRule="exact"/>
        <w:jc w:val="left"/>
        <w:outlineLvl w:val="2"/>
        <w:rPr>
          <w:rFonts w:ascii="Times New Roman" w:hAnsi="Times New Roman" w:cs="Times New Roman"/>
          <w:b/>
          <w:bCs/>
          <w:sz w:val="24"/>
        </w:rPr>
      </w:pPr>
      <w:bookmarkStart w:id="220" w:name="_Toc31939"/>
      <w:bookmarkStart w:id="221" w:name="_Toc27378"/>
      <w:bookmarkStart w:id="222" w:name="_Toc29212"/>
      <w:bookmarkStart w:id="223" w:name="_Toc15137"/>
      <w:bookmarkStart w:id="224" w:name="_Toc11492"/>
      <w:r>
        <w:rPr>
          <w:rFonts w:ascii="Times New Roman" w:hAnsi="Times New Roman" w:cs="Times New Roman"/>
          <w:b/>
          <w:bCs/>
          <w:sz w:val="24"/>
        </w:rPr>
        <w:t xml:space="preserve">6.2.2 </w:t>
      </w:r>
      <w:r>
        <w:rPr>
          <w:rFonts w:hint="eastAsia" w:ascii="Times New Roman" w:hAnsi="Times New Roman" w:cs="Times New Roman"/>
          <w:b/>
          <w:bCs/>
          <w:sz w:val="24"/>
        </w:rPr>
        <w:t>项目创建</w:t>
      </w:r>
      <w:r>
        <w:rPr>
          <w:rFonts w:ascii="Times New Roman" w:hAnsi="Times New Roman" w:cs="Times New Roman"/>
          <w:b/>
          <w:bCs/>
          <w:sz w:val="24"/>
        </w:rPr>
        <w:t>功能测试</w:t>
      </w:r>
      <w:bookmarkEnd w:id="220"/>
      <w:bookmarkEnd w:id="221"/>
      <w:bookmarkEnd w:id="222"/>
      <w:bookmarkEnd w:id="223"/>
      <w:bookmarkEnd w:id="224"/>
    </w:p>
    <w:p>
      <w:pPr>
        <w:widowControl/>
        <w:spacing w:beforeLines="50" w:afterLines="50" w:line="400" w:lineRule="exact"/>
        <w:ind w:firstLine="420"/>
        <w:jc w:val="left"/>
        <w:outlineLvl w:val="2"/>
        <w:rPr>
          <w:rFonts w:asciiTheme="minorEastAsia" w:hAnsiTheme="minorEastAsia" w:cstheme="minorEastAsia"/>
        </w:rPr>
      </w:pPr>
      <w:bookmarkStart w:id="225" w:name="_Toc22576"/>
      <w:r>
        <w:rPr>
          <w:rFonts w:asciiTheme="minorEastAsia" w:hAnsiTheme="minorEastAsia" w:cstheme="minorEastAsia"/>
        </w:rPr>
        <w:t>用户</w:t>
      </w:r>
      <w:r>
        <w:rPr>
          <w:rFonts w:hint="eastAsia" w:asciiTheme="minorEastAsia" w:hAnsiTheme="minorEastAsia" w:cstheme="minorEastAsia"/>
        </w:rPr>
        <w:t>在该片平台创建项目是项目协同开发周期的开始，后续的所有功能都基于项目创建</w:t>
      </w:r>
      <w:r>
        <w:rPr>
          <w:rFonts w:asciiTheme="minorEastAsia" w:hAnsiTheme="minorEastAsia" w:cstheme="minorEastAsia"/>
        </w:rPr>
        <w:t>，所以</w:t>
      </w:r>
      <w:r>
        <w:rPr>
          <w:rFonts w:hint="eastAsia" w:asciiTheme="minorEastAsia" w:hAnsiTheme="minorEastAsia" w:cstheme="minorEastAsia"/>
        </w:rPr>
        <w:t>创建项目</w:t>
      </w:r>
      <w:r>
        <w:rPr>
          <w:rFonts w:asciiTheme="minorEastAsia" w:hAnsiTheme="minorEastAsia" w:cstheme="minorEastAsia"/>
        </w:rPr>
        <w:t>功能是本系统的核心功能之一。具体的测试过程如表6-2所示。</w:t>
      </w:r>
      <w:bookmarkEnd w:id="225"/>
    </w:p>
    <w:p>
      <w:pPr>
        <w:spacing w:line="400" w:lineRule="exact"/>
        <w:jc w:val="center"/>
        <w:rPr>
          <w:rFonts w:ascii="Times New Roman" w:hAnsi="Times New Roman" w:cs="Times New Roman"/>
          <w:b/>
          <w:szCs w:val="21"/>
        </w:rPr>
      </w:pPr>
      <w:r>
        <w:rPr>
          <w:rFonts w:ascii="Times New Roman" w:hAnsi="Times New Roman" w:cs="Times New Roman"/>
          <w:b/>
          <w:szCs w:val="21"/>
        </w:rPr>
        <w:t xml:space="preserve">表6-2 </w:t>
      </w:r>
      <w:r>
        <w:rPr>
          <w:rFonts w:hint="eastAsia" w:ascii="Times New Roman" w:hAnsi="Times New Roman" w:cs="Times New Roman"/>
          <w:b/>
          <w:szCs w:val="21"/>
        </w:rPr>
        <w:t>项目创建</w:t>
      </w:r>
      <w:r>
        <w:rPr>
          <w:rFonts w:ascii="Times New Roman" w:hAnsi="Times New Roman" w:cs="Times New Roman"/>
          <w:b/>
          <w:szCs w:val="21"/>
        </w:rPr>
        <w:t>功能测试表</w:t>
      </w:r>
    </w:p>
    <w:tbl>
      <w:tblPr>
        <w:tblStyle w:val="20"/>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测试项</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hint="eastAsia" w:ascii="Times New Roman" w:hAnsi="Times New Roman" w:cs="Times New Roman"/>
                <w:szCs w:val="21"/>
              </w:rPr>
              <w:t>项目创建</w:t>
            </w:r>
            <w:r>
              <w:rPr>
                <w:rFonts w:ascii="Times New Roman" w:hAnsi="Times New Roman" w:cs="Times New Roman"/>
                <w:szCs w:val="21"/>
              </w:rPr>
              <w:t>功能测试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测试目的</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测试</w:t>
            </w:r>
            <w:r>
              <w:rPr>
                <w:rFonts w:hint="eastAsia" w:ascii="Times New Roman" w:hAnsi="Times New Roman" w:cs="Times New Roman"/>
                <w:szCs w:val="21"/>
              </w:rPr>
              <w:t>项目创建</w:t>
            </w:r>
            <w:r>
              <w:rPr>
                <w:rFonts w:ascii="Times New Roman" w:hAnsi="Times New Roman" w:cs="Times New Roman"/>
                <w:szCs w:val="21"/>
              </w:rPr>
              <w:t>功能是否达到预期设计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测试步骤</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4"/>
              </w:numPr>
              <w:spacing w:line="240" w:lineRule="exact"/>
              <w:jc w:val="center"/>
              <w:rPr>
                <w:rFonts w:ascii="Times New Roman" w:hAnsi="Times New Roman" w:cs="Times New Roman"/>
                <w:szCs w:val="21"/>
              </w:rPr>
            </w:pPr>
            <w:r>
              <w:rPr>
                <w:rFonts w:ascii="Times New Roman" w:hAnsi="Times New Roman" w:cs="Times New Roman"/>
                <w:szCs w:val="21"/>
              </w:rPr>
              <w:t>填写错误的</w:t>
            </w:r>
            <w:r>
              <w:rPr>
                <w:rFonts w:hint="eastAsia" w:ascii="Times New Roman" w:hAnsi="Times New Roman" w:cs="Times New Roman"/>
                <w:szCs w:val="21"/>
              </w:rPr>
              <w:t>项目</w:t>
            </w:r>
            <w:r>
              <w:rPr>
                <w:rFonts w:ascii="Times New Roman" w:hAnsi="Times New Roman" w:cs="Times New Roman"/>
                <w:szCs w:val="21"/>
              </w:rPr>
              <w:t>信息</w:t>
            </w:r>
          </w:p>
          <w:p>
            <w:pPr>
              <w:spacing w:line="240" w:lineRule="exact"/>
              <w:jc w:val="center"/>
              <w:rPr>
                <w:rFonts w:ascii="Times New Roman" w:hAnsi="Times New Roman" w:cs="Times New Roman"/>
                <w:szCs w:val="21"/>
              </w:rPr>
            </w:pPr>
            <w:r>
              <w:rPr>
                <w:rFonts w:hint="eastAsia" w:ascii="Times New Roman" w:hAnsi="Times New Roman" w:cs="Times New Roman"/>
                <w:szCs w:val="21"/>
              </w:rPr>
              <w:t>2.</w:t>
            </w:r>
            <w:r>
              <w:rPr>
                <w:rFonts w:ascii="Times New Roman" w:hAnsi="Times New Roman" w:cs="Times New Roman"/>
                <w:szCs w:val="21"/>
              </w:rPr>
              <w:t>填写正确的</w:t>
            </w:r>
            <w:r>
              <w:rPr>
                <w:rFonts w:hint="eastAsia" w:ascii="Times New Roman" w:hAnsi="Times New Roman" w:cs="Times New Roman"/>
                <w:szCs w:val="21"/>
              </w:rPr>
              <w:t>项目</w:t>
            </w:r>
            <w:r>
              <w:rPr>
                <w:rFonts w:ascii="Times New Roman" w:hAnsi="Times New Roman" w:cs="Times New Roman"/>
                <w:szCs w:val="21"/>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预期结果</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5"/>
              </w:numPr>
              <w:spacing w:line="240" w:lineRule="exact"/>
              <w:jc w:val="center"/>
              <w:rPr>
                <w:rFonts w:ascii="Times New Roman" w:hAnsi="Times New Roman" w:cs="Times New Roman"/>
                <w:szCs w:val="21"/>
              </w:rPr>
            </w:pPr>
            <w:r>
              <w:rPr>
                <w:rFonts w:ascii="Times New Roman" w:hAnsi="Times New Roman" w:cs="Times New Roman"/>
                <w:szCs w:val="21"/>
              </w:rPr>
              <w:t>提示</w:t>
            </w:r>
            <w:r>
              <w:rPr>
                <w:rFonts w:hint="eastAsia" w:ascii="Times New Roman" w:hAnsi="Times New Roman" w:cs="Times New Roman"/>
                <w:szCs w:val="21"/>
              </w:rPr>
              <w:t>项目创建</w:t>
            </w:r>
            <w:r>
              <w:rPr>
                <w:rFonts w:ascii="Times New Roman" w:hAnsi="Times New Roman" w:cs="Times New Roman"/>
                <w:szCs w:val="21"/>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测试结果</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符合预期结果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结论</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该项功能实现正确</w:t>
            </w:r>
          </w:p>
        </w:tc>
      </w:tr>
    </w:tbl>
    <w:p>
      <w:pPr>
        <w:widowControl/>
        <w:spacing w:beforeLines="50" w:afterLines="50" w:line="400" w:lineRule="exact"/>
        <w:jc w:val="left"/>
        <w:outlineLvl w:val="2"/>
        <w:rPr>
          <w:rFonts w:ascii="Times New Roman" w:hAnsi="Times New Roman" w:cs="Times New Roman"/>
          <w:b/>
          <w:bCs/>
          <w:sz w:val="24"/>
        </w:rPr>
      </w:pPr>
      <w:bookmarkStart w:id="226" w:name="_Toc22751"/>
      <w:bookmarkStart w:id="227" w:name="_Toc28517"/>
      <w:bookmarkStart w:id="228" w:name="_Toc565"/>
      <w:bookmarkStart w:id="229" w:name="_Toc32682"/>
      <w:bookmarkStart w:id="230" w:name="_Toc25743"/>
      <w:r>
        <w:rPr>
          <w:rFonts w:ascii="Times New Roman" w:hAnsi="Times New Roman" w:cs="Times New Roman"/>
          <w:b/>
          <w:bCs/>
          <w:sz w:val="24"/>
        </w:rPr>
        <w:t xml:space="preserve">6.2.3 </w:t>
      </w:r>
      <w:r>
        <w:rPr>
          <w:rFonts w:hint="eastAsia" w:ascii="Times New Roman" w:hAnsi="Times New Roman" w:cs="Times New Roman"/>
          <w:b/>
          <w:bCs/>
          <w:sz w:val="24"/>
        </w:rPr>
        <w:t>项目审核</w:t>
      </w:r>
      <w:r>
        <w:rPr>
          <w:rFonts w:ascii="Times New Roman" w:hAnsi="Times New Roman" w:cs="Times New Roman"/>
          <w:b/>
          <w:bCs/>
          <w:sz w:val="24"/>
        </w:rPr>
        <w:t>功能测试</w:t>
      </w:r>
      <w:bookmarkEnd w:id="226"/>
      <w:bookmarkEnd w:id="227"/>
      <w:bookmarkEnd w:id="228"/>
      <w:bookmarkEnd w:id="229"/>
      <w:bookmarkEnd w:id="230"/>
    </w:p>
    <w:p>
      <w:pPr>
        <w:widowControl/>
        <w:spacing w:beforeLines="50" w:afterLines="50" w:line="400" w:lineRule="exact"/>
        <w:ind w:firstLine="420"/>
        <w:jc w:val="left"/>
        <w:outlineLvl w:val="2"/>
        <w:rPr>
          <w:rFonts w:asciiTheme="minorEastAsia" w:hAnsiTheme="minorEastAsia" w:cstheme="minorEastAsia"/>
        </w:rPr>
      </w:pPr>
      <w:bookmarkStart w:id="231" w:name="_Toc21711"/>
      <w:r>
        <w:rPr>
          <w:rFonts w:hint="eastAsia" w:asciiTheme="minorEastAsia" w:hAnsiTheme="minorEastAsia" w:cstheme="minorEastAsia"/>
        </w:rPr>
        <w:t>整个项目协同开发的生命周期中审核贯穿其中，其中有初期审核、结题审核，审核是团队阶段成果的一个评价，同时也是学生和教师协同的一种方式，</w:t>
      </w:r>
      <w:r>
        <w:rPr>
          <w:rFonts w:asciiTheme="minorEastAsia" w:hAnsiTheme="minorEastAsia" w:cstheme="minorEastAsia"/>
        </w:rPr>
        <w:t>所以</w:t>
      </w:r>
      <w:r>
        <w:rPr>
          <w:rFonts w:hint="eastAsia" w:asciiTheme="minorEastAsia" w:hAnsiTheme="minorEastAsia" w:cstheme="minorEastAsia"/>
        </w:rPr>
        <w:t>项目审核</w:t>
      </w:r>
      <w:r>
        <w:rPr>
          <w:rFonts w:asciiTheme="minorEastAsia" w:hAnsiTheme="minorEastAsia" w:cstheme="minorEastAsia"/>
        </w:rPr>
        <w:t>功能是本系统的核心功能之一。对于此功能的具体测试过程如表6-3所示。</w:t>
      </w:r>
      <w:bookmarkEnd w:id="231"/>
    </w:p>
    <w:p>
      <w:pPr>
        <w:spacing w:line="400" w:lineRule="exact"/>
        <w:jc w:val="center"/>
        <w:rPr>
          <w:rFonts w:ascii="Times New Roman" w:hAnsi="Times New Roman" w:cs="Times New Roman"/>
          <w:sz w:val="24"/>
        </w:rPr>
      </w:pPr>
      <w:r>
        <w:rPr>
          <w:rFonts w:ascii="Times New Roman" w:hAnsi="Times New Roman" w:cs="Times New Roman"/>
          <w:b/>
          <w:szCs w:val="21"/>
        </w:rPr>
        <w:t xml:space="preserve">表6-3 </w:t>
      </w:r>
      <w:r>
        <w:rPr>
          <w:rFonts w:hint="eastAsia" w:ascii="Times New Roman" w:hAnsi="Times New Roman" w:cs="Times New Roman"/>
          <w:b/>
          <w:szCs w:val="21"/>
        </w:rPr>
        <w:t>项目审核</w:t>
      </w:r>
      <w:r>
        <w:rPr>
          <w:rFonts w:ascii="Times New Roman" w:hAnsi="Times New Roman" w:cs="Times New Roman"/>
          <w:b/>
          <w:szCs w:val="21"/>
        </w:rPr>
        <w:t>功能测试表</w:t>
      </w:r>
    </w:p>
    <w:tbl>
      <w:tblPr>
        <w:tblStyle w:val="20"/>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测试项</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hint="eastAsia" w:ascii="Times New Roman" w:hAnsi="Times New Roman" w:cs="Times New Roman"/>
                <w:szCs w:val="21"/>
              </w:rPr>
              <w:t>项目审核</w:t>
            </w:r>
            <w:r>
              <w:rPr>
                <w:rFonts w:ascii="Times New Roman" w:hAnsi="Times New Roman" w:cs="Times New Roman"/>
                <w:szCs w:val="21"/>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测试目的</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hint="eastAsia" w:ascii="Times New Roman" w:hAnsi="Times New Roman" w:cs="Times New Roman"/>
                <w:szCs w:val="21"/>
              </w:rPr>
              <w:t>项目审核</w:t>
            </w:r>
            <w:r>
              <w:rPr>
                <w:rFonts w:ascii="Times New Roman" w:hAnsi="Times New Roman" w:cs="Times New Roman"/>
                <w:szCs w:val="21"/>
              </w:rPr>
              <w:t>否能成功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测试步骤</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hint="eastAsia" w:ascii="Times New Roman" w:hAnsi="Times New Roman" w:cs="Times New Roman"/>
                <w:szCs w:val="21"/>
              </w:rPr>
              <w:t>1初期审核项目</w:t>
            </w:r>
          </w:p>
          <w:p>
            <w:pPr>
              <w:numPr>
                <w:ilvl w:val="0"/>
                <w:numId w:val="4"/>
              </w:numPr>
              <w:spacing w:line="240" w:lineRule="exact"/>
              <w:jc w:val="center"/>
              <w:rPr>
                <w:rFonts w:ascii="Times New Roman" w:hAnsi="Times New Roman" w:cs="Times New Roman"/>
                <w:szCs w:val="21"/>
              </w:rPr>
            </w:pPr>
            <w:r>
              <w:rPr>
                <w:rFonts w:hint="eastAsia" w:ascii="Times New Roman" w:hAnsi="Times New Roman" w:cs="Times New Roman"/>
                <w:szCs w:val="21"/>
              </w:rPr>
              <w:t>结题审核项目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预期结果</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6"/>
              </w:numPr>
              <w:spacing w:line="240" w:lineRule="exact"/>
              <w:jc w:val="center"/>
              <w:rPr>
                <w:rFonts w:ascii="Times New Roman" w:hAnsi="Times New Roman" w:cs="Times New Roman"/>
                <w:szCs w:val="21"/>
              </w:rPr>
            </w:pPr>
            <w:r>
              <w:rPr>
                <w:rFonts w:hint="eastAsia" w:ascii="Times New Roman" w:hAnsi="Times New Roman" w:cs="Times New Roman"/>
                <w:szCs w:val="21"/>
              </w:rPr>
              <w:t>初期审核完毕后项目状态为开发中</w:t>
            </w:r>
          </w:p>
          <w:p>
            <w:pPr>
              <w:numPr>
                <w:ilvl w:val="0"/>
                <w:numId w:val="5"/>
              </w:numPr>
              <w:spacing w:line="240" w:lineRule="exact"/>
              <w:jc w:val="center"/>
              <w:rPr>
                <w:rFonts w:ascii="Times New Roman" w:hAnsi="Times New Roman" w:cs="Times New Roman"/>
                <w:szCs w:val="21"/>
              </w:rPr>
            </w:pPr>
            <w:r>
              <w:rPr>
                <w:rFonts w:hint="eastAsia" w:ascii="Times New Roman" w:hAnsi="Times New Roman" w:cs="Times New Roman"/>
                <w:szCs w:val="21"/>
              </w:rPr>
              <w:t>结题审核完后项目状态为完成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测试结果</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符合预期结果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结论</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该项功能实现正确</w:t>
            </w:r>
          </w:p>
        </w:tc>
      </w:tr>
    </w:tbl>
    <w:p>
      <w:pPr>
        <w:widowControl/>
        <w:spacing w:beforeLines="50" w:afterLines="50" w:line="400" w:lineRule="exact"/>
        <w:jc w:val="left"/>
        <w:outlineLvl w:val="2"/>
        <w:rPr>
          <w:rFonts w:ascii="Times New Roman" w:hAnsi="Times New Roman" w:cs="Times New Roman"/>
          <w:b/>
          <w:bCs/>
          <w:sz w:val="24"/>
        </w:rPr>
      </w:pPr>
      <w:bookmarkStart w:id="232" w:name="_Toc26392"/>
      <w:bookmarkStart w:id="233" w:name="_Toc18309"/>
      <w:bookmarkStart w:id="234" w:name="_Toc28070"/>
      <w:bookmarkStart w:id="235" w:name="_Toc3212"/>
      <w:bookmarkStart w:id="236" w:name="_Toc5336"/>
      <w:r>
        <w:rPr>
          <w:rFonts w:ascii="Times New Roman" w:hAnsi="Times New Roman" w:cs="Times New Roman"/>
          <w:b/>
          <w:bCs/>
          <w:sz w:val="24"/>
        </w:rPr>
        <w:t xml:space="preserve">6.2.4 </w:t>
      </w:r>
      <w:r>
        <w:rPr>
          <w:rFonts w:hint="eastAsia" w:ascii="Times New Roman" w:hAnsi="Times New Roman" w:cs="Times New Roman"/>
          <w:b/>
          <w:bCs/>
          <w:sz w:val="24"/>
        </w:rPr>
        <w:t>团队管理</w:t>
      </w:r>
      <w:r>
        <w:rPr>
          <w:rFonts w:ascii="Times New Roman" w:hAnsi="Times New Roman" w:cs="Times New Roman"/>
          <w:b/>
          <w:bCs/>
          <w:sz w:val="24"/>
        </w:rPr>
        <w:t>功能测试</w:t>
      </w:r>
      <w:bookmarkEnd w:id="232"/>
      <w:bookmarkEnd w:id="233"/>
      <w:bookmarkEnd w:id="234"/>
      <w:bookmarkEnd w:id="235"/>
      <w:bookmarkEnd w:id="236"/>
    </w:p>
    <w:p>
      <w:pPr>
        <w:widowControl/>
        <w:spacing w:beforeLines="50" w:afterLines="50" w:line="400" w:lineRule="exact"/>
        <w:ind w:firstLine="420"/>
        <w:jc w:val="left"/>
        <w:outlineLvl w:val="2"/>
        <w:rPr>
          <w:rFonts w:asciiTheme="minorEastAsia" w:hAnsiTheme="minorEastAsia" w:cstheme="minorEastAsia"/>
        </w:rPr>
      </w:pPr>
      <w:bookmarkStart w:id="237" w:name="_Toc24003"/>
      <w:r>
        <w:rPr>
          <w:rFonts w:asciiTheme="minorEastAsia" w:hAnsiTheme="minorEastAsia" w:cstheme="minorEastAsia"/>
        </w:rPr>
        <w:t>本平台是实现</w:t>
      </w:r>
      <w:r>
        <w:rPr>
          <w:rFonts w:hint="eastAsia" w:asciiTheme="minorEastAsia" w:hAnsiTheme="minorEastAsia" w:cstheme="minorEastAsia"/>
        </w:rPr>
        <w:t>项目协同开发</w:t>
      </w:r>
      <w:r>
        <w:rPr>
          <w:rFonts w:asciiTheme="minorEastAsia" w:hAnsiTheme="minorEastAsia" w:cstheme="minorEastAsia"/>
        </w:rPr>
        <w:t>，</w:t>
      </w:r>
      <w:r>
        <w:rPr>
          <w:rFonts w:hint="eastAsia" w:asciiTheme="minorEastAsia" w:hAnsiTheme="minorEastAsia" w:cstheme="minorEastAsia"/>
        </w:rPr>
        <w:t>而协同主要靠团队的存在</w:t>
      </w:r>
      <w:r>
        <w:rPr>
          <w:rFonts w:asciiTheme="minorEastAsia" w:hAnsiTheme="minorEastAsia" w:cstheme="minorEastAsia"/>
        </w:rPr>
        <w:t>，</w:t>
      </w:r>
      <w:r>
        <w:rPr>
          <w:rFonts w:hint="eastAsia" w:asciiTheme="minorEastAsia" w:hAnsiTheme="minorEastAsia" w:cstheme="minorEastAsia"/>
        </w:rPr>
        <w:t>所以团队的管理是协同</w:t>
      </w:r>
      <w:r>
        <w:rPr>
          <w:rFonts w:asciiTheme="minorEastAsia" w:hAnsiTheme="minorEastAsia" w:cstheme="minorEastAsia"/>
        </w:rPr>
        <w:t>的第一步。具体测试过程如表6-4所示。</w:t>
      </w:r>
      <w:bookmarkEnd w:id="237"/>
    </w:p>
    <w:p>
      <w:pPr>
        <w:spacing w:beforeLines="50" w:line="400" w:lineRule="exact"/>
        <w:jc w:val="center"/>
        <w:rPr>
          <w:rFonts w:ascii="Times New Roman" w:hAnsi="Times New Roman" w:cs="Times New Roman"/>
          <w:b/>
          <w:szCs w:val="21"/>
        </w:rPr>
      </w:pPr>
      <w:r>
        <w:rPr>
          <w:rFonts w:ascii="Times New Roman" w:hAnsi="Times New Roman" w:cs="Times New Roman"/>
          <w:b/>
          <w:szCs w:val="21"/>
        </w:rPr>
        <w:t xml:space="preserve">表6-4 </w:t>
      </w:r>
      <w:r>
        <w:rPr>
          <w:rFonts w:hint="eastAsia" w:ascii="Times New Roman" w:hAnsi="Times New Roman" w:cs="Times New Roman"/>
          <w:b/>
          <w:szCs w:val="21"/>
        </w:rPr>
        <w:t>团队管理</w:t>
      </w:r>
      <w:r>
        <w:rPr>
          <w:rFonts w:ascii="Times New Roman" w:hAnsi="Times New Roman" w:cs="Times New Roman"/>
          <w:b/>
          <w:szCs w:val="21"/>
        </w:rPr>
        <w:t>功能测试表</w:t>
      </w:r>
    </w:p>
    <w:tbl>
      <w:tblPr>
        <w:tblStyle w:val="20"/>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测试项</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hint="eastAsia" w:ascii="Times New Roman" w:hAnsi="Times New Roman" w:cs="Times New Roman"/>
                <w:szCs w:val="21"/>
              </w:rPr>
              <w:t>团队管理</w:t>
            </w:r>
            <w:r>
              <w:rPr>
                <w:rFonts w:ascii="Times New Roman" w:hAnsi="Times New Roman" w:cs="Times New Roman"/>
                <w:szCs w:val="21"/>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测试目的</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hint="eastAsia" w:ascii="Times New Roman" w:hAnsi="Times New Roman" w:cs="Times New Roman"/>
                <w:szCs w:val="21"/>
              </w:rPr>
              <w:t>团队成员的添加和删除能否正确实现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测试步骤</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7"/>
              </w:numPr>
              <w:spacing w:line="240" w:lineRule="exact"/>
              <w:jc w:val="center"/>
              <w:rPr>
                <w:rFonts w:ascii="Times New Roman" w:hAnsi="Times New Roman" w:cs="Times New Roman"/>
                <w:szCs w:val="21"/>
              </w:rPr>
            </w:pPr>
            <w:r>
              <w:rPr>
                <w:rFonts w:hint="eastAsia" w:ascii="Times New Roman" w:hAnsi="Times New Roman" w:cs="Times New Roman"/>
                <w:szCs w:val="21"/>
              </w:rPr>
              <w:t>添加队员</w:t>
            </w:r>
          </w:p>
          <w:p>
            <w:pPr>
              <w:numPr>
                <w:ilvl w:val="0"/>
                <w:numId w:val="7"/>
              </w:numPr>
              <w:spacing w:line="240" w:lineRule="exact"/>
              <w:jc w:val="center"/>
              <w:rPr>
                <w:rFonts w:ascii="Times New Roman" w:hAnsi="Times New Roman" w:cs="Times New Roman"/>
                <w:szCs w:val="21"/>
              </w:rPr>
            </w:pPr>
            <w:r>
              <w:rPr>
                <w:rFonts w:hint="eastAsia" w:ascii="Times New Roman" w:hAnsi="Times New Roman" w:cs="Times New Roman"/>
                <w:szCs w:val="21"/>
              </w:rPr>
              <w:t>删除队员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预期结果</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hint="eastAsia" w:ascii="Times New Roman" w:hAnsi="Times New Roman" w:cs="Times New Roman"/>
                <w:szCs w:val="21"/>
              </w:rPr>
              <w:t>团队当前人数加一</w:t>
            </w:r>
          </w:p>
          <w:p>
            <w:pPr>
              <w:spacing w:line="240" w:lineRule="exact"/>
              <w:jc w:val="center"/>
              <w:rPr>
                <w:rFonts w:ascii="Times New Roman" w:hAnsi="Times New Roman" w:cs="Times New Roman"/>
                <w:szCs w:val="21"/>
              </w:rPr>
            </w:pPr>
            <w:r>
              <w:rPr>
                <w:rFonts w:hint="eastAsia" w:ascii="Times New Roman" w:hAnsi="Times New Roman" w:cs="Times New Roman"/>
                <w:szCs w:val="21"/>
              </w:rPr>
              <w:t>团队当前人数减一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测试结果</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符合预期结果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结论</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该项功能实现正确</w:t>
            </w:r>
          </w:p>
        </w:tc>
      </w:tr>
    </w:tbl>
    <w:p>
      <w:pPr>
        <w:widowControl/>
        <w:spacing w:beforeLines="50" w:afterLines="50" w:line="400" w:lineRule="exact"/>
        <w:jc w:val="left"/>
        <w:outlineLvl w:val="2"/>
        <w:rPr>
          <w:rFonts w:ascii="Times New Roman" w:hAnsi="Times New Roman" w:cs="Times New Roman"/>
          <w:b/>
          <w:bCs/>
          <w:sz w:val="24"/>
        </w:rPr>
      </w:pPr>
      <w:bookmarkStart w:id="238" w:name="_Toc26256"/>
      <w:bookmarkStart w:id="239" w:name="_Toc8886"/>
      <w:bookmarkStart w:id="240" w:name="_Toc2338"/>
      <w:bookmarkStart w:id="241" w:name="_Toc12494"/>
      <w:bookmarkStart w:id="242" w:name="_Toc13389"/>
      <w:r>
        <w:rPr>
          <w:rFonts w:ascii="Times New Roman" w:hAnsi="Times New Roman" w:cs="Times New Roman"/>
          <w:b/>
          <w:bCs/>
          <w:sz w:val="24"/>
        </w:rPr>
        <w:t>6.2.5 用户修改个人资料功能测试</w:t>
      </w:r>
      <w:bookmarkEnd w:id="238"/>
      <w:bookmarkEnd w:id="239"/>
      <w:bookmarkEnd w:id="240"/>
      <w:bookmarkEnd w:id="241"/>
      <w:bookmarkEnd w:id="242"/>
    </w:p>
    <w:p>
      <w:pPr>
        <w:widowControl/>
        <w:spacing w:beforeLines="50" w:afterLines="50" w:line="400" w:lineRule="exact"/>
        <w:ind w:firstLine="420"/>
        <w:jc w:val="left"/>
        <w:outlineLvl w:val="2"/>
        <w:rPr>
          <w:rFonts w:asciiTheme="minorEastAsia" w:hAnsiTheme="minorEastAsia" w:cstheme="minorEastAsia"/>
        </w:rPr>
      </w:pPr>
      <w:bookmarkStart w:id="243" w:name="_Toc20754"/>
      <w:r>
        <w:rPr>
          <w:rFonts w:asciiTheme="minorEastAsia" w:hAnsiTheme="minorEastAsia" w:cstheme="minorEastAsia"/>
        </w:rPr>
        <w:t>本平台要实现</w:t>
      </w:r>
      <w:r>
        <w:rPr>
          <w:rFonts w:hint="eastAsia" w:asciiTheme="minorEastAsia" w:hAnsiTheme="minorEastAsia" w:cstheme="minorEastAsia"/>
        </w:rPr>
        <w:t>协同开发</w:t>
      </w:r>
      <w:r>
        <w:rPr>
          <w:rFonts w:asciiTheme="minorEastAsia" w:hAnsiTheme="minorEastAsia" w:cstheme="minorEastAsia"/>
        </w:rPr>
        <w:t>，必须要确保用户提供的信息的准确性，所以修改用户的个人信息功能是非常重要的，对于本功能的具体测试过程如表6-5所示。</w:t>
      </w:r>
      <w:bookmarkEnd w:id="243"/>
    </w:p>
    <w:p>
      <w:pPr>
        <w:spacing w:line="400" w:lineRule="exact"/>
        <w:jc w:val="center"/>
        <w:rPr>
          <w:rFonts w:ascii="Times New Roman" w:hAnsi="Times New Roman" w:cs="Times New Roman"/>
          <w:sz w:val="24"/>
        </w:rPr>
      </w:pPr>
      <w:r>
        <w:rPr>
          <w:rFonts w:ascii="Times New Roman" w:hAnsi="Times New Roman" w:cs="Times New Roman"/>
          <w:b/>
          <w:szCs w:val="21"/>
        </w:rPr>
        <w:t>表6-5 用户修改个人资料功能测试表</w:t>
      </w:r>
    </w:p>
    <w:tbl>
      <w:tblPr>
        <w:tblStyle w:val="20"/>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测试项</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用户修改个人资料功能测试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测试目的</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测试修改个人资料是否达到预期设计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测试步骤</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8"/>
              </w:numPr>
              <w:spacing w:line="240" w:lineRule="exact"/>
              <w:jc w:val="center"/>
              <w:rPr>
                <w:rFonts w:ascii="Times New Roman" w:hAnsi="Times New Roman" w:cs="Times New Roman"/>
                <w:szCs w:val="21"/>
              </w:rPr>
            </w:pPr>
            <w:r>
              <w:rPr>
                <w:rFonts w:ascii="Times New Roman" w:hAnsi="Times New Roman" w:cs="Times New Roman"/>
                <w:szCs w:val="21"/>
              </w:rPr>
              <w:t>在修改资料页面输入合法的修改信息</w:t>
            </w:r>
          </w:p>
          <w:p>
            <w:pPr>
              <w:numPr>
                <w:ilvl w:val="0"/>
                <w:numId w:val="8"/>
              </w:numPr>
              <w:spacing w:line="240" w:lineRule="exact"/>
              <w:jc w:val="center"/>
              <w:rPr>
                <w:rFonts w:ascii="Times New Roman" w:hAnsi="Times New Roman" w:cs="Times New Roman"/>
                <w:szCs w:val="21"/>
              </w:rPr>
            </w:pPr>
            <w:r>
              <w:rPr>
                <w:rFonts w:ascii="Times New Roman" w:hAnsi="Times New Roman" w:cs="Times New Roman"/>
                <w:szCs w:val="21"/>
              </w:rPr>
              <w:t>在修改资料页面输入非法的修改信息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预期结果</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9"/>
              </w:numPr>
              <w:spacing w:line="240" w:lineRule="exact"/>
              <w:jc w:val="center"/>
              <w:rPr>
                <w:rFonts w:ascii="Times New Roman" w:hAnsi="Times New Roman" w:cs="Times New Roman"/>
                <w:szCs w:val="21"/>
              </w:rPr>
            </w:pPr>
            <w:r>
              <w:rPr>
                <w:rFonts w:ascii="Times New Roman" w:hAnsi="Times New Roman" w:cs="Times New Roman"/>
                <w:szCs w:val="21"/>
              </w:rPr>
              <w:t>提示用户修改成功</w:t>
            </w:r>
          </w:p>
          <w:p>
            <w:pPr>
              <w:numPr>
                <w:ilvl w:val="0"/>
                <w:numId w:val="9"/>
              </w:numPr>
              <w:spacing w:line="240" w:lineRule="exact"/>
              <w:jc w:val="center"/>
              <w:rPr>
                <w:rFonts w:ascii="Times New Roman" w:hAnsi="Times New Roman" w:cs="Times New Roman"/>
                <w:szCs w:val="21"/>
              </w:rPr>
            </w:pPr>
            <w:r>
              <w:rPr>
                <w:rFonts w:ascii="Times New Roman" w:hAnsi="Times New Roman" w:cs="Times New Roman"/>
                <w:szCs w:val="21"/>
              </w:rPr>
              <w:t>提示用户修改信息时出错信息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测试结果</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符合预期结果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结论</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该项功能实现正确</w:t>
            </w:r>
          </w:p>
        </w:tc>
      </w:tr>
    </w:tbl>
    <w:p>
      <w:pPr>
        <w:pStyle w:val="22"/>
        <w:spacing w:beforeLines="100" w:afterLines="50"/>
        <w:outlineLvl w:val="1"/>
        <w:rPr>
          <w:rFonts w:ascii="Times New Roman" w:hAnsi="Times New Roman" w:eastAsia="宋体"/>
          <w:bCs/>
          <w:sz w:val="28"/>
          <w:szCs w:val="28"/>
        </w:rPr>
      </w:pPr>
      <w:bookmarkStart w:id="244" w:name="_Toc1861"/>
      <w:bookmarkStart w:id="245" w:name="_Toc29316"/>
      <w:r>
        <w:rPr>
          <w:rFonts w:ascii="Times New Roman" w:hAnsi="Times New Roman" w:eastAsia="宋体"/>
          <w:bCs/>
          <w:sz w:val="28"/>
          <w:szCs w:val="28"/>
        </w:rPr>
        <w:t>6.3平台性能测试</w:t>
      </w:r>
      <w:bookmarkEnd w:id="244"/>
      <w:bookmarkEnd w:id="245"/>
    </w:p>
    <w:p>
      <w:pPr>
        <w:widowControl/>
        <w:spacing w:beforeLines="50" w:afterLines="50" w:line="400" w:lineRule="exact"/>
        <w:ind w:firstLine="420"/>
        <w:jc w:val="left"/>
        <w:outlineLvl w:val="2"/>
        <w:rPr>
          <w:rFonts w:asciiTheme="minorEastAsia" w:hAnsiTheme="minorEastAsia" w:cstheme="minorEastAsia"/>
        </w:rPr>
      </w:pPr>
      <w:bookmarkStart w:id="246" w:name="_Toc23574"/>
      <w:r>
        <w:rPr>
          <w:rFonts w:asciiTheme="minorEastAsia" w:hAnsiTheme="minorEastAsia" w:cstheme="minorEastAsia"/>
        </w:rPr>
        <w:t>Web平台的性能测试是项目测试过程中不可少的一个环节，服务器在高并发的情况下会发现一些程序中所暴露出来的问题，本文使用Apache中自带的ab测试工具对项目进行压力测试。</w:t>
      </w:r>
      <w:bookmarkEnd w:id="246"/>
    </w:p>
    <w:p>
      <w:pPr>
        <w:widowControl/>
        <w:spacing w:beforeLines="50" w:afterLines="50" w:line="400" w:lineRule="exact"/>
        <w:ind w:firstLine="420"/>
        <w:jc w:val="left"/>
        <w:outlineLvl w:val="2"/>
        <w:rPr>
          <w:rFonts w:asciiTheme="minorEastAsia" w:hAnsiTheme="minorEastAsia" w:cstheme="minorEastAsia"/>
        </w:rPr>
      </w:pPr>
      <w:bookmarkStart w:id="247" w:name="_Toc18585"/>
      <w:r>
        <w:rPr>
          <w:rFonts w:asciiTheme="minorEastAsia" w:hAnsiTheme="minorEastAsia" w:cstheme="minorEastAsia"/>
        </w:rPr>
        <w:t>测试过程中所产出的数据如表6-</w:t>
      </w:r>
      <w:r>
        <w:rPr>
          <w:rFonts w:hint="eastAsia" w:asciiTheme="minorEastAsia" w:hAnsiTheme="minorEastAsia" w:cstheme="minorEastAsia"/>
        </w:rPr>
        <w:t>6</w:t>
      </w:r>
      <w:r>
        <w:rPr>
          <w:rFonts w:asciiTheme="minorEastAsia" w:hAnsiTheme="minorEastAsia" w:cstheme="minorEastAsia"/>
        </w:rPr>
        <w:t>所示。</w:t>
      </w:r>
      <w:bookmarkEnd w:id="247"/>
    </w:p>
    <w:p>
      <w:pPr>
        <w:spacing w:line="400" w:lineRule="exact"/>
        <w:jc w:val="center"/>
        <w:rPr>
          <w:rFonts w:ascii="Times New Roman" w:hAnsi="Times New Roman" w:cs="Times New Roman"/>
          <w:b/>
          <w:szCs w:val="21"/>
        </w:rPr>
      </w:pPr>
      <w:r>
        <w:rPr>
          <w:rFonts w:ascii="Times New Roman" w:hAnsi="Times New Roman" w:cs="Times New Roman"/>
          <w:b/>
          <w:szCs w:val="21"/>
        </w:rPr>
        <w:t>表6-</w:t>
      </w:r>
      <w:r>
        <w:rPr>
          <w:rFonts w:hint="eastAsia" w:ascii="Times New Roman" w:hAnsi="Times New Roman" w:cs="Times New Roman"/>
          <w:b/>
          <w:szCs w:val="21"/>
        </w:rPr>
        <w:t>6</w:t>
      </w:r>
      <w:r>
        <w:rPr>
          <w:rFonts w:ascii="Times New Roman" w:hAnsi="Times New Roman" w:cs="Times New Roman"/>
          <w:b/>
          <w:szCs w:val="21"/>
        </w:rPr>
        <w:t xml:space="preserve"> 平台性能测试表</w:t>
      </w:r>
    </w:p>
    <w:tbl>
      <w:tblPr>
        <w:tblStyle w:val="20"/>
        <w:tblW w:w="9351"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2"/>
        <w:gridCol w:w="1560"/>
        <w:gridCol w:w="1395"/>
        <w:gridCol w:w="2040"/>
        <w:gridCol w:w="2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 w:hRule="atLeast"/>
          <w:jc w:val="center"/>
        </w:trPr>
        <w:tc>
          <w:tcPr>
            <w:tcW w:w="161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并发用户数</w:t>
            </w:r>
          </w:p>
        </w:tc>
        <w:tc>
          <w:tcPr>
            <w:tcW w:w="1560"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eastAsia="宋体" w:cs="Times New Roman"/>
                <w:szCs w:val="21"/>
              </w:rPr>
            </w:pPr>
            <w:r>
              <w:rPr>
                <w:rFonts w:ascii="Times New Roman" w:hAnsi="Times New Roman" w:cs="Times New Roman"/>
                <w:szCs w:val="21"/>
              </w:rPr>
              <w:t>总请求数</w:t>
            </w:r>
          </w:p>
        </w:tc>
        <w:tc>
          <w:tcPr>
            <w:tcW w:w="13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eastAsia="宋体" w:cs="Times New Roman"/>
                <w:szCs w:val="21"/>
              </w:rPr>
            </w:pPr>
            <w:r>
              <w:rPr>
                <w:rFonts w:ascii="Times New Roman" w:hAnsi="Times New Roman" w:cs="Times New Roman"/>
                <w:szCs w:val="21"/>
              </w:rPr>
              <w:t>失败请求数</w:t>
            </w:r>
          </w:p>
        </w:tc>
        <w:tc>
          <w:tcPr>
            <w:tcW w:w="2040"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eastAsia="宋体" w:cs="Times New Roman"/>
                <w:szCs w:val="21"/>
              </w:rPr>
            </w:pPr>
            <w:r>
              <w:rPr>
                <w:rFonts w:ascii="Times New Roman" w:hAnsi="Times New Roman" w:cs="Times New Roman"/>
                <w:szCs w:val="21"/>
              </w:rPr>
              <w:t>处理请求总时间(s)</w:t>
            </w:r>
          </w:p>
        </w:tc>
        <w:tc>
          <w:tcPr>
            <w:tcW w:w="2744"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eastAsia="宋体" w:cs="Times New Roman"/>
                <w:szCs w:val="21"/>
              </w:rPr>
            </w:pPr>
            <w:r>
              <w:rPr>
                <w:rFonts w:ascii="Times New Roman" w:hAnsi="Times New Roman" w:cs="Times New Roman"/>
                <w:szCs w:val="21"/>
              </w:rPr>
              <w:t>用户请求平均等待时间（ms）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1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eastAsia="宋体" w:cs="Times New Roman"/>
                <w:szCs w:val="21"/>
              </w:rPr>
            </w:pPr>
            <w:r>
              <w:rPr>
                <w:rFonts w:ascii="Times New Roman" w:hAnsi="Times New Roman" w:cs="Times New Roman"/>
                <w:szCs w:val="21"/>
              </w:rPr>
              <w:t>10</w:t>
            </w:r>
          </w:p>
        </w:tc>
        <w:tc>
          <w:tcPr>
            <w:tcW w:w="1560"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eastAsia="宋体" w:cs="Times New Roman"/>
                <w:szCs w:val="21"/>
              </w:rPr>
            </w:pPr>
            <w:r>
              <w:rPr>
                <w:rFonts w:ascii="Times New Roman" w:hAnsi="Times New Roman" w:cs="Times New Roman"/>
                <w:szCs w:val="21"/>
              </w:rPr>
              <w:t>1000</w:t>
            </w:r>
          </w:p>
        </w:tc>
        <w:tc>
          <w:tcPr>
            <w:tcW w:w="13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eastAsia="宋体" w:cs="Times New Roman"/>
                <w:szCs w:val="21"/>
              </w:rPr>
            </w:pPr>
            <w:r>
              <w:rPr>
                <w:rFonts w:ascii="Times New Roman" w:hAnsi="Times New Roman" w:cs="Times New Roman"/>
                <w:szCs w:val="21"/>
              </w:rPr>
              <w:t>0</w:t>
            </w:r>
          </w:p>
        </w:tc>
        <w:tc>
          <w:tcPr>
            <w:tcW w:w="2040"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eastAsia="宋体" w:cs="Times New Roman"/>
                <w:szCs w:val="21"/>
              </w:rPr>
            </w:pPr>
            <w:r>
              <w:rPr>
                <w:rFonts w:ascii="Times New Roman" w:hAnsi="Times New Roman" w:cs="Times New Roman"/>
                <w:szCs w:val="21"/>
              </w:rPr>
              <w:t>1.393</w:t>
            </w:r>
          </w:p>
        </w:tc>
        <w:tc>
          <w:tcPr>
            <w:tcW w:w="2744"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eastAsia="宋体" w:cs="Times New Roman"/>
                <w:szCs w:val="21"/>
              </w:rPr>
            </w:pPr>
            <w:r>
              <w:rPr>
                <w:rFonts w:ascii="Times New Roman" w:hAnsi="Times New Roman" w:cs="Times New Roman"/>
                <w:szCs w:val="21"/>
              </w:rPr>
              <w:t>13.836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1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eastAsia="宋体" w:cs="Times New Roman"/>
                <w:szCs w:val="21"/>
              </w:rPr>
            </w:pPr>
            <w:r>
              <w:rPr>
                <w:rFonts w:ascii="Times New Roman" w:hAnsi="Times New Roman" w:cs="Times New Roman"/>
                <w:szCs w:val="21"/>
              </w:rPr>
              <w:t>100</w:t>
            </w:r>
          </w:p>
        </w:tc>
        <w:tc>
          <w:tcPr>
            <w:tcW w:w="1560"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eastAsia="宋体" w:cs="Times New Roman"/>
                <w:szCs w:val="21"/>
              </w:rPr>
            </w:pPr>
            <w:r>
              <w:rPr>
                <w:rFonts w:ascii="Times New Roman" w:hAnsi="Times New Roman" w:cs="Times New Roman"/>
                <w:szCs w:val="21"/>
              </w:rPr>
              <w:t>1000</w:t>
            </w:r>
          </w:p>
        </w:tc>
        <w:tc>
          <w:tcPr>
            <w:tcW w:w="13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eastAsia="宋体" w:cs="Times New Roman"/>
                <w:szCs w:val="21"/>
              </w:rPr>
            </w:pPr>
            <w:r>
              <w:rPr>
                <w:rFonts w:ascii="Times New Roman" w:hAnsi="Times New Roman" w:cs="Times New Roman"/>
                <w:szCs w:val="21"/>
              </w:rPr>
              <w:t>0</w:t>
            </w:r>
          </w:p>
        </w:tc>
        <w:tc>
          <w:tcPr>
            <w:tcW w:w="2040"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eastAsia="宋体" w:cs="Times New Roman"/>
                <w:szCs w:val="21"/>
              </w:rPr>
            </w:pPr>
            <w:r>
              <w:rPr>
                <w:rFonts w:ascii="Times New Roman" w:hAnsi="Times New Roman" w:cs="Times New Roman"/>
                <w:szCs w:val="21"/>
              </w:rPr>
              <w:t>0.765</w:t>
            </w:r>
          </w:p>
        </w:tc>
        <w:tc>
          <w:tcPr>
            <w:tcW w:w="2744"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eastAsia="宋体" w:cs="Times New Roman"/>
                <w:szCs w:val="21"/>
              </w:rPr>
            </w:pPr>
            <w:r>
              <w:rPr>
                <w:rFonts w:ascii="Times New Roman" w:hAnsi="Times New Roman" w:cs="Times New Roman"/>
                <w:szCs w:val="21"/>
              </w:rPr>
              <w:t>51.776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1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1000</w:t>
            </w:r>
          </w:p>
        </w:tc>
        <w:tc>
          <w:tcPr>
            <w:tcW w:w="1560"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10000</w:t>
            </w:r>
          </w:p>
        </w:tc>
        <w:tc>
          <w:tcPr>
            <w:tcW w:w="13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0</w:t>
            </w:r>
          </w:p>
        </w:tc>
        <w:tc>
          <w:tcPr>
            <w:tcW w:w="2040"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1.312</w:t>
            </w:r>
          </w:p>
        </w:tc>
        <w:tc>
          <w:tcPr>
            <w:tcW w:w="2744"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120.658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1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5000</w:t>
            </w:r>
          </w:p>
        </w:tc>
        <w:tc>
          <w:tcPr>
            <w:tcW w:w="1560"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10000</w:t>
            </w:r>
          </w:p>
        </w:tc>
        <w:tc>
          <w:tcPr>
            <w:tcW w:w="13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112</w:t>
            </w:r>
          </w:p>
        </w:tc>
        <w:tc>
          <w:tcPr>
            <w:tcW w:w="2040"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17.952</w:t>
            </w:r>
          </w:p>
        </w:tc>
        <w:tc>
          <w:tcPr>
            <w:tcW w:w="2744"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ascii="Times New Roman" w:hAnsi="Times New Roman" w:cs="Times New Roman"/>
                <w:szCs w:val="21"/>
              </w:rPr>
            </w:pPr>
            <w:r>
              <w:rPr>
                <w:rFonts w:ascii="Times New Roman" w:hAnsi="Times New Roman" w:cs="Times New Roman"/>
                <w:szCs w:val="21"/>
              </w:rPr>
              <w:t>1625.681</w:t>
            </w:r>
          </w:p>
        </w:tc>
      </w:tr>
    </w:tbl>
    <w:p>
      <w:pPr>
        <w:widowControl/>
        <w:spacing w:beforeLines="50" w:afterLines="50" w:line="400" w:lineRule="exact"/>
        <w:ind w:firstLine="420"/>
        <w:jc w:val="left"/>
        <w:outlineLvl w:val="2"/>
        <w:rPr>
          <w:rFonts w:asciiTheme="minorEastAsia" w:hAnsiTheme="minorEastAsia" w:cstheme="minorEastAsia"/>
        </w:rPr>
      </w:pPr>
      <w:bookmarkStart w:id="248" w:name="_Toc3738"/>
      <w:r>
        <w:rPr>
          <w:rFonts w:asciiTheme="minorEastAsia" w:hAnsiTheme="minorEastAsia" w:cstheme="minorEastAsia"/>
        </w:rPr>
        <w:t>通过表6-</w:t>
      </w:r>
      <w:r>
        <w:rPr>
          <w:rFonts w:hint="eastAsia" w:asciiTheme="minorEastAsia" w:hAnsiTheme="minorEastAsia" w:cstheme="minorEastAsia"/>
        </w:rPr>
        <w:t>6</w:t>
      </w:r>
      <w:r>
        <w:rPr>
          <w:rFonts w:asciiTheme="minorEastAsia" w:hAnsiTheme="minorEastAsia" w:cstheme="minorEastAsia"/>
        </w:rPr>
        <w:t>数据可知，本平台服务器可以满足千人左右的并行请求，基本符合平台在实际应用中的需求。</w:t>
      </w:r>
      <w:bookmarkEnd w:id="248"/>
      <w:bookmarkStart w:id="249" w:name="_Toc452134275"/>
      <w:bookmarkStart w:id="250" w:name="_Toc6846"/>
      <w:bookmarkStart w:id="251" w:name="_Toc25474"/>
    </w:p>
    <w:p>
      <w:pPr>
        <w:widowControl/>
        <w:spacing w:beforeLines="50" w:afterLines="50" w:line="400" w:lineRule="exact"/>
        <w:jc w:val="left"/>
        <w:outlineLvl w:val="2"/>
        <w:rPr>
          <w:rFonts w:asciiTheme="minorEastAsia" w:hAnsiTheme="minorEastAsia" w:cstheme="minorEastAsia"/>
        </w:rPr>
      </w:pPr>
    </w:p>
    <w:p>
      <w:pPr>
        <w:pStyle w:val="22"/>
        <w:spacing w:beforeLines="50" w:afterLines="50"/>
        <w:outlineLvl w:val="0"/>
        <w:rPr>
          <w:rFonts w:ascii="Times New Roman" w:hAnsi="Times New Roman"/>
        </w:rPr>
      </w:pPr>
      <w:bookmarkStart w:id="252" w:name="_Toc7071"/>
      <w:bookmarkStart w:id="253" w:name="_Toc30396"/>
      <w:bookmarkStart w:id="254" w:name="_Toc17518"/>
      <w:bookmarkStart w:id="255" w:name="_Toc23551"/>
      <w:r>
        <w:rPr>
          <w:rFonts w:ascii="Times New Roman" w:hAnsi="Times New Roman"/>
        </w:rPr>
        <w:t>7 结束语</w:t>
      </w:r>
      <w:bookmarkEnd w:id="249"/>
      <w:bookmarkEnd w:id="250"/>
      <w:bookmarkEnd w:id="251"/>
      <w:bookmarkEnd w:id="252"/>
      <w:bookmarkEnd w:id="253"/>
      <w:bookmarkEnd w:id="254"/>
      <w:bookmarkEnd w:id="255"/>
    </w:p>
    <w:p>
      <w:pPr>
        <w:widowControl/>
        <w:spacing w:beforeLines="50" w:afterLines="50" w:line="400" w:lineRule="exact"/>
        <w:ind w:firstLine="420"/>
        <w:jc w:val="left"/>
        <w:outlineLvl w:val="2"/>
        <w:rPr>
          <w:rFonts w:asciiTheme="minorEastAsia" w:hAnsiTheme="minorEastAsia" w:cstheme="minorEastAsia"/>
        </w:rPr>
      </w:pPr>
      <w:bookmarkStart w:id="256" w:name="_Toc19480"/>
      <w:r>
        <w:rPr>
          <w:rFonts w:asciiTheme="minorEastAsia" w:hAnsiTheme="minorEastAsia" w:cstheme="minorEastAsia"/>
        </w:rPr>
        <w:t>经过两个多月的努力，基于</w:t>
      </w:r>
      <w:r>
        <w:rPr>
          <w:rFonts w:hint="eastAsia" w:asciiTheme="minorEastAsia" w:hAnsiTheme="minorEastAsia" w:cstheme="minorEastAsia"/>
        </w:rPr>
        <w:t>Maven、Eclipse、Git集成开发环境实现了基于项目管理流程的校园软件项目协同平台</w:t>
      </w:r>
      <w:r>
        <w:rPr>
          <w:rFonts w:asciiTheme="minorEastAsia" w:hAnsiTheme="minorEastAsia" w:cstheme="minorEastAsia"/>
        </w:rPr>
        <w:t>的设计与开发终于完成了。为了保证系统的稳定，以及提高平台在用户使用时界面的友好度，在开发过程中</w:t>
      </w:r>
      <w:r>
        <w:rPr>
          <w:rFonts w:hint="eastAsia" w:asciiTheme="minorEastAsia" w:hAnsiTheme="minorEastAsia" w:cstheme="minorEastAsia"/>
        </w:rPr>
        <w:t>数据的刷新多利用ajax局部刷新的技术实现</w:t>
      </w:r>
      <w:r>
        <w:rPr>
          <w:rFonts w:asciiTheme="minorEastAsia" w:hAnsiTheme="minorEastAsia" w:cstheme="minorEastAsia"/>
        </w:rPr>
        <w:t>，界面的设计使用的大量的CSS样式和JavaScript样式。通过这个项目的设计与开发，自己对系统设计的思路有了很大的提升，遇到不会的问题，自己都能通过查阅相关资料以及自己动手实践解决。学到了很多课堂上学不到的东西。</w:t>
      </w:r>
      <w:bookmarkEnd w:id="256"/>
    </w:p>
    <w:p>
      <w:pPr>
        <w:widowControl/>
        <w:spacing w:beforeLines="50" w:afterLines="50" w:line="400" w:lineRule="exact"/>
        <w:ind w:firstLine="420"/>
        <w:jc w:val="left"/>
        <w:outlineLvl w:val="2"/>
        <w:rPr>
          <w:rFonts w:asciiTheme="minorEastAsia" w:hAnsiTheme="minorEastAsia" w:cstheme="minorEastAsia"/>
        </w:rPr>
      </w:pPr>
      <w:bookmarkStart w:id="257" w:name="_Toc14230"/>
      <w:r>
        <w:rPr>
          <w:rFonts w:hint="eastAsia" w:asciiTheme="minorEastAsia" w:hAnsiTheme="minorEastAsia" w:cstheme="minorEastAsia"/>
        </w:rPr>
        <w:t>此平台</w:t>
      </w:r>
      <w:r>
        <w:rPr>
          <w:rFonts w:asciiTheme="minorEastAsia" w:hAnsiTheme="minorEastAsia" w:cstheme="minorEastAsia"/>
        </w:rPr>
        <w:t>在设计时，充分调研了校内同学对</w:t>
      </w:r>
      <w:r>
        <w:rPr>
          <w:rFonts w:hint="eastAsia" w:asciiTheme="minorEastAsia" w:hAnsiTheme="minorEastAsia" w:cstheme="minorEastAsia"/>
        </w:rPr>
        <w:t>项目协同开发的需求</w:t>
      </w:r>
      <w:r>
        <w:rPr>
          <w:rFonts w:asciiTheme="minorEastAsia" w:hAnsiTheme="minorEastAsia" w:cstheme="minorEastAsia"/>
        </w:rPr>
        <w:t>，发现</w:t>
      </w:r>
      <w:r>
        <w:rPr>
          <w:rFonts w:hint="eastAsia" w:asciiTheme="minorEastAsia" w:hAnsiTheme="minorEastAsia" w:cstheme="minorEastAsia"/>
        </w:rPr>
        <w:t>在校</w:t>
      </w:r>
      <w:r>
        <w:rPr>
          <w:rFonts w:asciiTheme="minorEastAsia" w:hAnsiTheme="minorEastAsia" w:cstheme="minorEastAsia"/>
        </w:rPr>
        <w:t>大学生正缺少这么一个平台来实现</w:t>
      </w:r>
      <w:r>
        <w:rPr>
          <w:rFonts w:hint="eastAsia" w:asciiTheme="minorEastAsia" w:hAnsiTheme="minorEastAsia" w:cstheme="minorEastAsia"/>
        </w:rPr>
        <w:t>高年级代底年级、教师代学生、优秀的学生代较差学生开发项目</w:t>
      </w:r>
      <w:r>
        <w:rPr>
          <w:rFonts w:asciiTheme="minorEastAsia" w:hAnsiTheme="minorEastAsia" w:cstheme="minorEastAsia"/>
        </w:rPr>
        <w:t>。</w:t>
      </w:r>
      <w:r>
        <w:rPr>
          <w:rFonts w:hint="eastAsia" w:asciiTheme="minorEastAsia" w:hAnsiTheme="minorEastAsia" w:cstheme="minorEastAsia"/>
        </w:rPr>
        <w:t>此平台</w:t>
      </w:r>
      <w:r>
        <w:rPr>
          <w:rFonts w:asciiTheme="minorEastAsia" w:hAnsiTheme="minorEastAsia" w:cstheme="minorEastAsia"/>
        </w:rPr>
        <w:t>的开发和运营正好能解决这个问题，所以</w:t>
      </w:r>
      <w:r>
        <w:rPr>
          <w:rFonts w:hint="eastAsia" w:asciiTheme="minorEastAsia" w:hAnsiTheme="minorEastAsia" w:cstheme="minorEastAsia"/>
        </w:rPr>
        <w:t>此平台</w:t>
      </w:r>
      <w:r>
        <w:rPr>
          <w:rFonts w:asciiTheme="minorEastAsia" w:hAnsiTheme="minorEastAsia" w:cstheme="minorEastAsia"/>
        </w:rPr>
        <w:t>的设计就定位于为</w:t>
      </w:r>
      <w:r>
        <w:rPr>
          <w:rFonts w:hint="eastAsia" w:asciiTheme="minorEastAsia" w:hAnsiTheme="minorEastAsia" w:cstheme="minorEastAsia"/>
        </w:rPr>
        <w:t>校园学生</w:t>
      </w:r>
      <w:r>
        <w:rPr>
          <w:rFonts w:asciiTheme="minorEastAsia" w:hAnsiTheme="minorEastAsia" w:cstheme="minorEastAsia"/>
        </w:rPr>
        <w:t>服务，</w:t>
      </w:r>
      <w:r>
        <w:rPr>
          <w:rFonts w:hint="eastAsia" w:asciiTheme="minorEastAsia" w:hAnsiTheme="minorEastAsia" w:cstheme="minorEastAsia"/>
        </w:rPr>
        <w:t>协同对象</w:t>
      </w:r>
      <w:r>
        <w:rPr>
          <w:rFonts w:asciiTheme="minorEastAsia" w:hAnsiTheme="minorEastAsia" w:cstheme="minorEastAsia"/>
        </w:rPr>
        <w:t>主要</w:t>
      </w:r>
      <w:r>
        <w:rPr>
          <w:rFonts w:hint="eastAsia" w:asciiTheme="minorEastAsia" w:hAnsiTheme="minorEastAsia" w:cstheme="minorEastAsia"/>
        </w:rPr>
        <w:t>在校学生</w:t>
      </w:r>
      <w:r>
        <w:rPr>
          <w:rFonts w:asciiTheme="minorEastAsia" w:hAnsiTheme="minorEastAsia" w:cstheme="minorEastAsia"/>
        </w:rPr>
        <w:t>，缩小了</w:t>
      </w:r>
      <w:r>
        <w:rPr>
          <w:rFonts w:hint="eastAsia" w:asciiTheme="minorEastAsia" w:hAnsiTheme="minorEastAsia" w:cstheme="minorEastAsia"/>
        </w:rPr>
        <w:t>协同人员</w:t>
      </w:r>
      <w:r>
        <w:rPr>
          <w:rFonts w:asciiTheme="minorEastAsia" w:hAnsiTheme="minorEastAsia" w:cstheme="minorEastAsia"/>
        </w:rPr>
        <w:t>范围</w:t>
      </w:r>
      <w:r>
        <w:rPr>
          <w:rFonts w:hint="eastAsia" w:asciiTheme="minorEastAsia" w:hAnsiTheme="minorEastAsia" w:cstheme="minorEastAsia"/>
        </w:rPr>
        <w:t>的同时，也保证了学生的安全</w:t>
      </w:r>
      <w:r>
        <w:rPr>
          <w:rFonts w:asciiTheme="minorEastAsia" w:hAnsiTheme="minorEastAsia" w:cstheme="minorEastAsia"/>
        </w:rPr>
        <w:t>。这使得同学们</w:t>
      </w:r>
      <w:r>
        <w:rPr>
          <w:rFonts w:hint="eastAsia" w:asciiTheme="minorEastAsia" w:hAnsiTheme="minorEastAsia" w:cstheme="minorEastAsia"/>
        </w:rPr>
        <w:t>协同过程中</w:t>
      </w:r>
      <w:r>
        <w:rPr>
          <w:rFonts w:asciiTheme="minorEastAsia" w:hAnsiTheme="minorEastAsia" w:cstheme="minorEastAsia"/>
        </w:rPr>
        <w:t>更加安全，</w:t>
      </w:r>
      <w:r>
        <w:rPr>
          <w:rFonts w:hint="eastAsia" w:asciiTheme="minorEastAsia" w:hAnsiTheme="minorEastAsia" w:cstheme="minorEastAsia"/>
        </w:rPr>
        <w:t>方便</w:t>
      </w:r>
      <w:r>
        <w:rPr>
          <w:rFonts w:asciiTheme="minorEastAsia" w:hAnsiTheme="minorEastAsia" w:cstheme="minorEastAsia"/>
        </w:rPr>
        <w:t>。</w:t>
      </w:r>
      <w:bookmarkEnd w:id="257"/>
    </w:p>
    <w:p>
      <w:pPr>
        <w:widowControl/>
        <w:spacing w:beforeLines="50" w:afterLines="50" w:line="400" w:lineRule="exact"/>
        <w:ind w:firstLine="420"/>
        <w:jc w:val="left"/>
        <w:outlineLvl w:val="2"/>
        <w:rPr>
          <w:rFonts w:asciiTheme="minorEastAsia" w:hAnsiTheme="minorEastAsia" w:cstheme="minorEastAsia"/>
        </w:rPr>
      </w:pPr>
      <w:bookmarkStart w:id="258" w:name="_Toc13273"/>
      <w:r>
        <w:rPr>
          <w:rFonts w:asciiTheme="minorEastAsia" w:hAnsiTheme="minorEastAsia" w:cstheme="minorEastAsia"/>
        </w:rPr>
        <w:t>在项目开发的过程中，有很多创新的问题，自己虽然实现了功能，但是存在很多的优化问题，发现自己在专业技术领域还有待提升，所以，今后在工作中一定继续要边学边做，不断丰富自己的专业知识。</w:t>
      </w:r>
      <w:bookmarkEnd w:id="258"/>
    </w:p>
    <w:p>
      <w:pPr>
        <w:spacing w:line="400" w:lineRule="exact"/>
        <w:ind w:left="420" w:firstLine="420"/>
        <w:jc w:val="left"/>
        <w:rPr>
          <w:rFonts w:ascii="Times New Roman" w:hAnsi="Times New Roman" w:cs="Times New Roman"/>
          <w:sz w:val="24"/>
        </w:rPr>
      </w:pPr>
    </w:p>
    <w:p>
      <w:pPr>
        <w:spacing w:line="400" w:lineRule="exact"/>
        <w:jc w:val="left"/>
        <w:rPr>
          <w:rFonts w:ascii="Times New Roman" w:hAnsi="Times New Roman" w:cs="Times New Roman"/>
          <w:sz w:val="24"/>
        </w:rPr>
      </w:pPr>
    </w:p>
    <w:p>
      <w:pPr>
        <w:spacing w:line="400" w:lineRule="exact"/>
        <w:jc w:val="left"/>
        <w:rPr>
          <w:rFonts w:ascii="Times New Roman" w:hAnsi="Times New Roman" w:cs="Times New Roman"/>
          <w:sz w:val="24"/>
        </w:rPr>
      </w:pPr>
    </w:p>
    <w:p>
      <w:pPr>
        <w:spacing w:line="400" w:lineRule="exact"/>
        <w:jc w:val="left"/>
        <w:rPr>
          <w:rFonts w:ascii="Times New Roman" w:hAnsi="Times New Roman" w:cs="Times New Roman"/>
          <w:sz w:val="24"/>
        </w:rPr>
      </w:pPr>
    </w:p>
    <w:p>
      <w:pPr>
        <w:spacing w:line="400" w:lineRule="exact"/>
        <w:jc w:val="left"/>
        <w:rPr>
          <w:rFonts w:ascii="Times New Roman" w:hAnsi="Times New Roman" w:cs="Times New Roman"/>
          <w:sz w:val="24"/>
        </w:rPr>
      </w:pPr>
    </w:p>
    <w:p>
      <w:pPr>
        <w:spacing w:line="400" w:lineRule="exact"/>
        <w:jc w:val="left"/>
        <w:rPr>
          <w:rFonts w:ascii="Times New Roman" w:hAnsi="Times New Roman" w:cs="Times New Roman"/>
          <w:sz w:val="24"/>
        </w:rPr>
      </w:pPr>
    </w:p>
    <w:p>
      <w:pPr>
        <w:spacing w:line="400" w:lineRule="exact"/>
        <w:jc w:val="left"/>
        <w:rPr>
          <w:rFonts w:ascii="Times New Roman" w:hAnsi="Times New Roman" w:cs="Times New Roman"/>
          <w:sz w:val="24"/>
        </w:rPr>
      </w:pPr>
    </w:p>
    <w:p>
      <w:pPr>
        <w:spacing w:line="400" w:lineRule="exact"/>
        <w:jc w:val="left"/>
        <w:rPr>
          <w:rFonts w:ascii="Times New Roman" w:hAnsi="Times New Roman" w:cs="Times New Roman"/>
          <w:sz w:val="24"/>
        </w:rPr>
      </w:pPr>
    </w:p>
    <w:p>
      <w:pPr>
        <w:spacing w:line="400" w:lineRule="exact"/>
        <w:jc w:val="left"/>
        <w:rPr>
          <w:rFonts w:ascii="Times New Roman" w:hAnsi="Times New Roman" w:cs="Times New Roman"/>
          <w:sz w:val="24"/>
        </w:rPr>
      </w:pPr>
    </w:p>
    <w:p>
      <w:pPr>
        <w:spacing w:line="400" w:lineRule="exact"/>
        <w:jc w:val="left"/>
        <w:rPr>
          <w:rFonts w:ascii="Times New Roman" w:hAnsi="Times New Roman" w:cs="Times New Roman"/>
          <w:sz w:val="24"/>
        </w:rPr>
      </w:pPr>
    </w:p>
    <w:p>
      <w:pPr>
        <w:spacing w:line="400" w:lineRule="exact"/>
        <w:jc w:val="left"/>
        <w:rPr>
          <w:rFonts w:ascii="Times New Roman" w:hAnsi="Times New Roman" w:cs="Times New Roman"/>
          <w:sz w:val="24"/>
        </w:rPr>
      </w:pPr>
    </w:p>
    <w:p>
      <w:pPr>
        <w:spacing w:line="400" w:lineRule="exact"/>
        <w:jc w:val="left"/>
        <w:rPr>
          <w:rFonts w:ascii="Times New Roman" w:hAnsi="Times New Roman" w:cs="Times New Roman"/>
          <w:sz w:val="24"/>
        </w:rPr>
      </w:pPr>
    </w:p>
    <w:p>
      <w:pPr>
        <w:spacing w:line="400" w:lineRule="exact"/>
        <w:jc w:val="left"/>
        <w:rPr>
          <w:rFonts w:ascii="Times New Roman" w:hAnsi="Times New Roman" w:cs="Times New Roman"/>
          <w:sz w:val="24"/>
        </w:rPr>
      </w:pPr>
    </w:p>
    <w:p>
      <w:pPr>
        <w:spacing w:line="400" w:lineRule="exact"/>
        <w:jc w:val="left"/>
        <w:rPr>
          <w:rFonts w:ascii="Times New Roman" w:hAnsi="Times New Roman" w:cs="Times New Roman"/>
          <w:sz w:val="24"/>
        </w:rPr>
      </w:pPr>
    </w:p>
    <w:p>
      <w:pPr>
        <w:spacing w:line="400" w:lineRule="exact"/>
        <w:jc w:val="left"/>
        <w:rPr>
          <w:rFonts w:ascii="Times New Roman" w:hAnsi="Times New Roman" w:cs="Times New Roman"/>
          <w:sz w:val="24"/>
        </w:rPr>
      </w:pPr>
    </w:p>
    <w:p>
      <w:pPr>
        <w:spacing w:line="400" w:lineRule="exact"/>
        <w:jc w:val="left"/>
        <w:rPr>
          <w:rFonts w:ascii="Times New Roman" w:hAnsi="Times New Roman" w:cs="Times New Roman"/>
          <w:sz w:val="24"/>
        </w:rPr>
      </w:pPr>
    </w:p>
    <w:p>
      <w:pPr>
        <w:spacing w:line="400" w:lineRule="exact"/>
        <w:jc w:val="left"/>
        <w:rPr>
          <w:rFonts w:ascii="Times New Roman" w:hAnsi="Times New Roman" w:cs="Times New Roman"/>
          <w:sz w:val="24"/>
        </w:rPr>
      </w:pPr>
    </w:p>
    <w:p>
      <w:pPr>
        <w:pStyle w:val="22"/>
        <w:spacing w:beforeLines="50" w:afterLines="50"/>
        <w:outlineLvl w:val="0"/>
        <w:rPr>
          <w:rFonts w:ascii="Times New Roman" w:hAnsi="Times New Roman"/>
        </w:rPr>
      </w:pPr>
      <w:bookmarkStart w:id="259" w:name="_Toc452134276"/>
      <w:bookmarkStart w:id="260" w:name="_Toc28747"/>
      <w:bookmarkStart w:id="261" w:name="_Toc19394"/>
      <w:bookmarkStart w:id="262" w:name="_Toc32148"/>
      <w:bookmarkStart w:id="263" w:name="_Toc4479"/>
      <w:bookmarkStart w:id="264" w:name="_Toc28889"/>
      <w:bookmarkStart w:id="265" w:name="_Toc26299"/>
      <w:r>
        <w:rPr>
          <w:rFonts w:ascii="Times New Roman" w:hAnsi="Times New Roman"/>
        </w:rPr>
        <w:t>致谢</w:t>
      </w:r>
      <w:bookmarkEnd w:id="259"/>
      <w:bookmarkEnd w:id="260"/>
      <w:bookmarkEnd w:id="261"/>
      <w:bookmarkEnd w:id="262"/>
      <w:bookmarkEnd w:id="263"/>
      <w:bookmarkEnd w:id="264"/>
      <w:bookmarkEnd w:id="265"/>
    </w:p>
    <w:p>
      <w:pPr>
        <w:widowControl/>
        <w:spacing w:beforeLines="50" w:afterLines="50" w:line="400" w:lineRule="exact"/>
        <w:ind w:firstLine="420"/>
        <w:jc w:val="left"/>
        <w:outlineLvl w:val="2"/>
        <w:rPr>
          <w:rFonts w:asciiTheme="minorEastAsia" w:hAnsiTheme="minorEastAsia" w:cstheme="minorEastAsia"/>
        </w:rPr>
      </w:pPr>
      <w:bookmarkStart w:id="266" w:name="_Toc7927"/>
      <w:r>
        <w:rPr>
          <w:rFonts w:asciiTheme="minorEastAsia" w:hAnsiTheme="minorEastAsia" w:cstheme="minorEastAsia"/>
        </w:rPr>
        <w:t>首先，我要特别感谢史晓楠老师对我这次毕业设计的指导。在开始毕业设计这段时间里，史老师为我们制订了非常详细的计划，比如什么时候要交什么文档，什么时候完成项目的开发等等。在项目开发中，程序需要什么样的功能，要怎么设计，史老师都能都清楚的给我指出。在此表示深刻的感谢。</w:t>
      </w:r>
      <w:bookmarkEnd w:id="266"/>
    </w:p>
    <w:p>
      <w:pPr>
        <w:widowControl/>
        <w:spacing w:beforeLines="50" w:afterLines="50" w:line="400" w:lineRule="exact"/>
        <w:ind w:firstLine="420"/>
        <w:jc w:val="left"/>
        <w:outlineLvl w:val="2"/>
        <w:rPr>
          <w:rFonts w:asciiTheme="minorEastAsia" w:hAnsiTheme="minorEastAsia" w:cstheme="minorEastAsia"/>
        </w:rPr>
      </w:pPr>
      <w:bookmarkStart w:id="267" w:name="_Toc16350"/>
      <w:r>
        <w:rPr>
          <w:rFonts w:asciiTheme="minorEastAsia" w:hAnsiTheme="minorEastAsia" w:cstheme="minorEastAsia"/>
        </w:rPr>
        <w:t>其次，作为软件工程专业的学生，我要感谢计算机学院所有的代课老师，是你们指引我走入软件开发的道路。在你们身上我学到了很多专业知识和做人之道。这对我以后更好的发展有着非常大的影响。</w:t>
      </w:r>
      <w:bookmarkEnd w:id="267"/>
    </w:p>
    <w:p>
      <w:pPr>
        <w:widowControl/>
        <w:spacing w:beforeLines="50" w:afterLines="50" w:line="400" w:lineRule="exact"/>
        <w:ind w:firstLine="420"/>
        <w:jc w:val="left"/>
        <w:outlineLvl w:val="2"/>
        <w:rPr>
          <w:rFonts w:asciiTheme="minorEastAsia" w:hAnsiTheme="minorEastAsia" w:cstheme="minorEastAsia"/>
        </w:rPr>
      </w:pPr>
      <w:bookmarkStart w:id="268" w:name="_Toc2967"/>
      <w:r>
        <w:rPr>
          <w:rFonts w:asciiTheme="minorEastAsia" w:hAnsiTheme="minorEastAsia" w:cstheme="minorEastAsia"/>
        </w:rPr>
        <w:t>论文中难免有不完善之处，在这里恳请各位老师细心斧正，感谢各位专家和评委耐心的审阅。</w:t>
      </w:r>
      <w:bookmarkEnd w:id="268"/>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pStyle w:val="22"/>
        <w:spacing w:beforeLines="50" w:afterLines="50"/>
        <w:outlineLvl w:val="0"/>
        <w:rPr>
          <w:rFonts w:ascii="Times New Roman" w:hAnsi="Times New Roman"/>
        </w:rPr>
      </w:pPr>
      <w:bookmarkStart w:id="269" w:name="_Toc8107"/>
      <w:bookmarkStart w:id="270" w:name="_Toc15763"/>
      <w:bookmarkStart w:id="271" w:name="_Toc9236"/>
      <w:bookmarkStart w:id="272" w:name="_Toc452134277"/>
      <w:bookmarkStart w:id="273" w:name="_Toc9289"/>
      <w:bookmarkStart w:id="274" w:name="_Toc3543"/>
      <w:bookmarkStart w:id="275" w:name="_Toc8908"/>
      <w:bookmarkStart w:id="276" w:name="_Toc6855"/>
      <w:bookmarkStart w:id="277" w:name="_Toc30940"/>
      <w:bookmarkStart w:id="278" w:name="_Toc9655"/>
      <w:r>
        <w:rPr>
          <w:rFonts w:ascii="Times New Roman" w:hAnsi="Times New Roman"/>
        </w:rPr>
        <w:t>参考文献</w:t>
      </w:r>
      <w:bookmarkEnd w:id="269"/>
      <w:bookmarkEnd w:id="270"/>
      <w:bookmarkEnd w:id="271"/>
      <w:bookmarkEnd w:id="272"/>
      <w:bookmarkEnd w:id="273"/>
      <w:bookmarkEnd w:id="274"/>
      <w:bookmarkEnd w:id="275"/>
      <w:bookmarkEnd w:id="276"/>
      <w:bookmarkEnd w:id="277"/>
      <w:bookmarkEnd w:id="278"/>
    </w:p>
    <w:p>
      <w:pPr>
        <w:spacing w:line="400" w:lineRule="exact"/>
        <w:rPr>
          <w:rFonts w:asciiTheme="minorEastAsia" w:hAnsiTheme="minorEastAsia" w:cstheme="minorEastAsia"/>
        </w:rPr>
      </w:pPr>
      <w:r>
        <w:rPr>
          <w:rFonts w:hint="eastAsia" w:asciiTheme="minorEastAsia" w:hAnsiTheme="minorEastAsia" w:cstheme="minorEastAsia"/>
        </w:rPr>
        <w:t>[1]刘泽轩，江春华，基于J2EE架构的科研管理系统的设计与实现[J]，计算机工程与设计，2007,28（21）：5218-5220.</w:t>
      </w:r>
    </w:p>
    <w:p>
      <w:pPr>
        <w:spacing w:line="400" w:lineRule="exact"/>
        <w:rPr>
          <w:rFonts w:asciiTheme="minorEastAsia" w:hAnsiTheme="minorEastAsia" w:cstheme="minorEastAsia"/>
        </w:rPr>
      </w:pPr>
      <w:r>
        <w:rPr>
          <w:rFonts w:hint="eastAsia" w:asciiTheme="minorEastAsia" w:hAnsiTheme="minorEastAsia" w:cstheme="minorEastAsia"/>
        </w:rPr>
        <w:t>[2]郑洋，基于JBPM工作流科研管理信息系统的设计与实现[D]，北京：北京交通大学，2011:8-25.</w:t>
      </w:r>
    </w:p>
    <w:p>
      <w:pPr>
        <w:spacing w:line="400" w:lineRule="exact"/>
        <w:rPr>
          <w:rFonts w:asciiTheme="minorEastAsia" w:hAnsiTheme="minorEastAsia" w:cstheme="minorEastAsia"/>
        </w:rPr>
      </w:pPr>
      <w:r>
        <w:rPr>
          <w:rFonts w:hint="eastAsia" w:asciiTheme="minorEastAsia" w:hAnsiTheme="minorEastAsia" w:cstheme="minorEastAsia"/>
        </w:rPr>
        <w:t>[3] 徐亮，张莉，樊志强. 一种基于UML的实时工作流建模方法研究[J]. 计算机研究与发展，2010,47（7）：1184-1191.</w:t>
      </w:r>
    </w:p>
    <w:p>
      <w:pPr>
        <w:spacing w:line="400" w:lineRule="exact"/>
        <w:rPr>
          <w:rFonts w:asciiTheme="minorEastAsia" w:hAnsiTheme="minorEastAsia" w:cstheme="minorEastAsia"/>
        </w:rPr>
      </w:pPr>
      <w:r>
        <w:rPr>
          <w:rFonts w:hint="eastAsia" w:asciiTheme="minorEastAsia" w:hAnsiTheme="minorEastAsia" w:cstheme="minorEastAsia"/>
        </w:rPr>
        <w:t>[4]杨明顺，韩周鹏，余婷，等. 一种轻型工作流引擎的设计与实践[J]. 西安理工大学学报，2013,29（1）：20-26.</w:t>
      </w:r>
    </w:p>
    <w:p>
      <w:pPr>
        <w:spacing w:line="400" w:lineRule="exact"/>
        <w:rPr>
          <w:rFonts w:asciiTheme="minorEastAsia" w:hAnsiTheme="minorEastAsia" w:cstheme="minorEastAsia"/>
        </w:rPr>
      </w:pPr>
      <w:r>
        <w:rPr>
          <w:rFonts w:hint="eastAsia" w:asciiTheme="minorEastAsia" w:hAnsiTheme="minorEastAsia" w:cstheme="minorEastAsia"/>
        </w:rPr>
        <w:t>[5]张瑞生，范晓亮，王东云，等. 面向计算机研究的网络科研协同工作环境[J]. 华中科技大学学报（自然科学版），2007,35（z2）：32-35.</w:t>
      </w:r>
    </w:p>
    <w:p>
      <w:pPr>
        <w:spacing w:line="400" w:lineRule="exact"/>
        <w:rPr>
          <w:rFonts w:asciiTheme="minorEastAsia" w:hAnsiTheme="minorEastAsia" w:cstheme="minorEastAsia"/>
        </w:rPr>
      </w:pPr>
      <w:r>
        <w:rPr>
          <w:rFonts w:hint="eastAsia" w:asciiTheme="minorEastAsia" w:hAnsiTheme="minorEastAsia" w:cstheme="minorEastAsia"/>
        </w:rPr>
        <w:t>[6]</w:t>
      </w:r>
      <w:r>
        <w:rPr>
          <w:rFonts w:asciiTheme="minorEastAsia" w:hAnsiTheme="minorEastAsia" w:cstheme="minorEastAsia"/>
        </w:rPr>
        <w:t>郑初文, 徐文举, 李康. 基于互联网的软件协同开发环境的研究[J]. 计算机与数字工程, 2004, 32(3):44-46.</w:t>
      </w:r>
    </w:p>
    <w:p>
      <w:pPr>
        <w:spacing w:line="400" w:lineRule="exact"/>
        <w:rPr>
          <w:rFonts w:asciiTheme="minorEastAsia" w:hAnsiTheme="minorEastAsia" w:cstheme="minorEastAsia"/>
        </w:rPr>
      </w:pPr>
      <w:r>
        <w:rPr>
          <w:rFonts w:hint="eastAsia" w:asciiTheme="minorEastAsia" w:hAnsiTheme="minorEastAsia" w:cstheme="minorEastAsia"/>
        </w:rPr>
        <w:t>[7]</w:t>
      </w:r>
      <w:r>
        <w:rPr>
          <w:rFonts w:asciiTheme="minorEastAsia" w:hAnsiTheme="minorEastAsia" w:cstheme="minorEastAsia"/>
        </w:rPr>
        <w:t>胡旭. 基于网格的软件协同开发环境的研究与设计[D]. 华南师范大学, 2007.</w:t>
      </w:r>
    </w:p>
    <w:p>
      <w:pPr>
        <w:spacing w:line="400" w:lineRule="exact"/>
        <w:rPr>
          <w:rFonts w:asciiTheme="minorEastAsia" w:hAnsiTheme="minorEastAsia" w:cstheme="minorEastAsia"/>
        </w:rPr>
      </w:pPr>
      <w:r>
        <w:rPr>
          <w:rFonts w:hint="eastAsia" w:asciiTheme="minorEastAsia" w:hAnsiTheme="minorEastAsia" w:cstheme="minorEastAsia"/>
        </w:rPr>
        <w:t>[8]</w:t>
      </w:r>
      <w:r>
        <w:rPr>
          <w:rFonts w:asciiTheme="minorEastAsia" w:hAnsiTheme="minorEastAsia" w:cstheme="minorEastAsia"/>
        </w:rPr>
        <w:t>李晓丽. 协同软件开发中测试管理系统的设计与实现[D]. 大连海事大学, 2008.</w:t>
      </w:r>
    </w:p>
    <w:p>
      <w:pPr>
        <w:spacing w:line="400" w:lineRule="exact"/>
        <w:rPr>
          <w:rFonts w:asciiTheme="minorEastAsia" w:hAnsiTheme="minorEastAsia" w:cstheme="minorEastAsia"/>
        </w:rPr>
      </w:pPr>
      <w:r>
        <w:rPr>
          <w:rFonts w:hint="eastAsia" w:asciiTheme="minorEastAsia" w:hAnsiTheme="minorEastAsia" w:cstheme="minorEastAsia"/>
        </w:rPr>
        <w:t>[9]</w:t>
      </w:r>
      <w:r>
        <w:rPr>
          <w:rFonts w:asciiTheme="minorEastAsia" w:hAnsiTheme="minorEastAsia" w:cstheme="minorEastAsia"/>
        </w:rPr>
        <w:t>王志刚. 基于网络的软件协同开发平台的探讨[J]. 黑龙江科技信息, 2013(33):144-144.</w:t>
      </w:r>
    </w:p>
    <w:p>
      <w:pPr>
        <w:spacing w:line="400" w:lineRule="exact"/>
        <w:rPr>
          <w:rFonts w:asciiTheme="minorEastAsia" w:hAnsiTheme="minorEastAsia" w:cstheme="minorEastAsia"/>
        </w:rPr>
      </w:pPr>
      <w:r>
        <w:rPr>
          <w:rFonts w:hint="eastAsia" w:asciiTheme="minorEastAsia" w:hAnsiTheme="minorEastAsia" w:cstheme="minorEastAsia"/>
        </w:rPr>
        <w:t>[10]</w:t>
      </w:r>
      <w:r>
        <w:rPr>
          <w:rFonts w:asciiTheme="minorEastAsia" w:hAnsiTheme="minorEastAsia" w:cstheme="minorEastAsia"/>
        </w:rPr>
        <w:t>孟林. 齐鲁软件园技术支撑平台建设研究与应用[D]. 大连理工大学, 2006.</w:t>
      </w:r>
    </w:p>
    <w:p>
      <w:pPr>
        <w:spacing w:line="400" w:lineRule="exact"/>
        <w:rPr>
          <w:rFonts w:asciiTheme="minorEastAsia" w:hAnsiTheme="minorEastAsia" w:cstheme="minorEastAsia"/>
        </w:rPr>
      </w:pPr>
      <w:r>
        <w:rPr>
          <w:rFonts w:hint="eastAsia" w:asciiTheme="minorEastAsia" w:hAnsiTheme="minorEastAsia" w:cstheme="minorEastAsia"/>
        </w:rPr>
        <w:t>[11]Zheng Yihua,Nan Kai,Yang Deting, etc. For the meeting activities of scientific research collaboration cloud platform implementation [J]. Journal of huazhong university of science and technology (natural science edition), 2011, 33 (z1) : 6, 176-179.</w:t>
      </w:r>
    </w:p>
    <w:p>
      <w:pPr>
        <w:spacing w:line="400" w:lineRule="exact"/>
        <w:rPr>
          <w:rFonts w:asciiTheme="minorEastAsia" w:hAnsiTheme="minorEastAsia" w:cstheme="minorEastAsia"/>
        </w:rPr>
      </w:pPr>
      <w:r>
        <w:rPr>
          <w:rFonts w:hint="eastAsia" w:asciiTheme="minorEastAsia" w:hAnsiTheme="minorEastAsia" w:cstheme="minorEastAsia"/>
        </w:rPr>
        <w:t>[12]Chen Dan,Wang Yong,Wang Ying.Scientific research and realization of the collaborative platform based on workflow [J]. Journal of guangdong university of technology, 2014:1000-7024.</w:t>
      </w:r>
    </w:p>
    <w:p>
      <w:pPr>
        <w:spacing w:line="400" w:lineRule="exact"/>
        <w:rPr>
          <w:rFonts w:asciiTheme="minorEastAsia" w:hAnsiTheme="minorEastAsia" w:cstheme="minorEastAsia"/>
        </w:rPr>
      </w:pPr>
      <w:r>
        <w:rPr>
          <w:rFonts w:hint="eastAsia" w:asciiTheme="minorEastAsia" w:hAnsiTheme="minorEastAsia" w:cstheme="minorEastAsia"/>
        </w:rPr>
        <w:t>[13]Zhang Zhiying,Wang Jianwei,Wei Xiaopeng. An instance modification method based on Petri net reasoning [J]. Computer system application, 2009, 17 (4) : 190-193.</w:t>
      </w:r>
    </w:p>
    <w:p>
      <w:pPr>
        <w:spacing w:line="400" w:lineRule="exact"/>
        <w:rPr>
          <w:rFonts w:asciiTheme="minorEastAsia" w:hAnsiTheme="minorEastAsia" w:cstheme="minorEastAsia"/>
        </w:rPr>
      </w:pPr>
    </w:p>
    <w:p>
      <w:pPr>
        <w:spacing w:line="400" w:lineRule="exact"/>
        <w:rPr>
          <w:rFonts w:asciiTheme="minorEastAsia" w:hAnsiTheme="minorEastAsia" w:cstheme="minorEastAsia"/>
        </w:rPr>
      </w:pPr>
    </w:p>
    <w:p>
      <w:pPr>
        <w:spacing w:line="400" w:lineRule="exact"/>
        <w:rPr>
          <w:rFonts w:asciiTheme="minorEastAsia" w:hAnsiTheme="minorEastAsia" w:cstheme="minorEastAsia"/>
        </w:rPr>
      </w:pP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admin" w:date="2017-06-02T15:33:00Z" w:initials="">
    <w:p>
      <w:pPr>
        <w:pStyle w:val="5"/>
      </w:pPr>
      <w:r>
        <w:t>字体太大</w:t>
      </w:r>
      <w:r>
        <w:rPr>
          <w:rFonts w:hint="eastAsia"/>
        </w:rPr>
        <w:t>，</w:t>
      </w:r>
      <w:r>
        <w:t>需要调整</w:t>
      </w:r>
      <w:r>
        <w:rPr>
          <w:rFonts w:hint="eastAsia"/>
        </w:rPr>
        <w:t>，</w:t>
      </w:r>
      <w:r>
        <w:t>图中的文字比正文小</w:t>
      </w:r>
      <w:r>
        <w:rPr>
          <w:rFonts w:hint="eastAsia"/>
        </w:rPr>
        <w:t>，</w:t>
      </w:r>
      <w:r>
        <w:t>以后的均是此要求</w:t>
      </w:r>
    </w:p>
  </w:comment>
  <w:comment w:id="1" w:author="admin" w:date="2017-06-02T15:34:00Z" w:initials="">
    <w:p>
      <w:pPr>
        <w:pStyle w:val="5"/>
      </w:pPr>
      <w:r>
        <w:t>一对一多对多关系需要标出</w:t>
      </w:r>
    </w:p>
  </w:comment>
  <w:comment w:id="2" w:author="admin" w:date="2017-06-02T15:36:00Z" w:initials="">
    <w:p>
      <w:pPr>
        <w:pStyle w:val="5"/>
      </w:pPr>
      <w:r>
        <w:t>分两段列出约束条件</w:t>
      </w:r>
    </w:p>
  </w:comment>
  <w:comment w:id="3" w:author="admin" w:date="2017-06-02T15:36:00Z" w:initials="">
    <w:p>
      <w:pPr>
        <w:pStyle w:val="5"/>
      </w:pPr>
      <w:r>
        <w:t>功能需求</w:t>
      </w:r>
      <w:r>
        <w:rPr>
          <w:rFonts w:hint="eastAsia"/>
        </w:rPr>
        <w:t>，</w:t>
      </w:r>
      <w:r>
        <w:t>性能需求</w:t>
      </w:r>
      <w:r>
        <w:rPr>
          <w:rFonts w:hint="eastAsia"/>
        </w:rPr>
        <w:t>，</w:t>
      </w:r>
      <w:r>
        <w:t>其他需求等分别说明</w:t>
      </w:r>
    </w:p>
  </w:comment>
  <w:comment w:id="4" w:author="admin" w:date="2017-06-02T15:38:00Z" w:initials="">
    <w:p>
      <w:pPr>
        <w:pStyle w:val="5"/>
      </w:pPr>
      <w:r>
        <w:t>部分模块给出模块的程序流程图</w:t>
      </w:r>
    </w:p>
  </w:comment>
  <w:comment w:id="5" w:author="admin" w:date="2017-06-02T15:38:00Z" w:initials="">
    <w:p>
      <w:pPr>
        <w:pStyle w:val="5"/>
      </w:pPr>
      <w:r>
        <w:t>字体和字号</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楷体">
    <w:panose1 w:val="02010609060101010101"/>
    <w:charset w:val="86"/>
    <w:family w:val="modern"/>
    <w:pitch w:val="default"/>
    <w:sig w:usb0="800002BF" w:usb1="38CF7CFA" w:usb2="00000016" w:usb3="00000000" w:csb0="00040001" w:csb1="00000000"/>
  </w:font>
  <w:font w:name="Consolas">
    <w:panose1 w:val="020B0609020204030204"/>
    <w:charset w:val="00"/>
    <w:family w:val="modern"/>
    <w:pitch w:val="default"/>
    <w:sig w:usb0="E00002FF" w:usb1="0000FCFF" w:usb2="00000001" w:usb3="00000000" w:csb0="6000019F" w:csb1="DFD70000"/>
  </w:font>
  <w:font w:name="Calibri Light">
    <w:panose1 w:val="020F0302020204030204"/>
    <w:charset w:val="00"/>
    <w:family w:val="swiss"/>
    <w:pitch w:val="default"/>
    <w:sig w:usb0="A00002EF" w:usb1="4000207B" w:usb2="00000000" w:usb3="00000000" w:csb0="2000019F" w:csb1="00000000"/>
  </w:font>
  <w:font w:name="微软雅黑">
    <w:panose1 w:val="020B0503020204020204"/>
    <w:charset w:val="86"/>
    <w:family w:val="auto"/>
    <w:pitch w:val="default"/>
    <w:sig w:usb0="80000287" w:usb1="28C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48169E"/>
    <w:multiLevelType w:val="multilevel"/>
    <w:tmpl w:val="5748169E"/>
    <w:lvl w:ilvl="0" w:tentative="0">
      <w:start w:val="1"/>
      <w:numFmt w:val="decimal"/>
      <w:suff w:val="nothing"/>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
    <w:nsid w:val="574816A9"/>
    <w:multiLevelType w:val="multilevel"/>
    <w:tmpl w:val="574816A9"/>
    <w:lvl w:ilvl="0" w:tentative="0">
      <w:start w:val="1"/>
      <w:numFmt w:val="decimal"/>
      <w:suff w:val="nothing"/>
      <w:lvlText w:val="%1."/>
      <w:lvlJc w:val="left"/>
      <w:pPr>
        <w:tabs>
          <w:tab w:val="left" w:pos="0"/>
        </w:tabs>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574816B4"/>
    <w:multiLevelType w:val="multilevel"/>
    <w:tmpl w:val="574816B4"/>
    <w:lvl w:ilvl="0" w:tentative="0">
      <w:start w:val="1"/>
      <w:numFmt w:val="decimal"/>
      <w:suff w:val="nothing"/>
      <w:lvlText w:val="%1."/>
      <w:lvlJc w:val="left"/>
      <w:pPr>
        <w:tabs>
          <w:tab w:val="left" w:pos="0"/>
        </w:tabs>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574816BF"/>
    <w:multiLevelType w:val="multilevel"/>
    <w:tmpl w:val="574816BF"/>
    <w:lvl w:ilvl="0" w:tentative="0">
      <w:start w:val="1"/>
      <w:numFmt w:val="decimal"/>
      <w:suff w:val="nothing"/>
      <w:lvlText w:val="%1."/>
      <w:lvlJc w:val="left"/>
      <w:pPr>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574816CA"/>
    <w:multiLevelType w:val="multilevel"/>
    <w:tmpl w:val="574816CA"/>
    <w:lvl w:ilvl="0" w:tentative="0">
      <w:start w:val="1"/>
      <w:numFmt w:val="decimal"/>
      <w:suff w:val="nothing"/>
      <w:lvlText w:val="%1."/>
      <w:lvlJc w:val="left"/>
      <w:pPr>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574816D5"/>
    <w:multiLevelType w:val="multilevel"/>
    <w:tmpl w:val="574816D5"/>
    <w:lvl w:ilvl="0" w:tentative="0">
      <w:start w:val="1"/>
      <w:numFmt w:val="decimal"/>
      <w:suff w:val="nothing"/>
      <w:lvlText w:val="%1."/>
      <w:lvlJc w:val="left"/>
      <w:pPr>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574816E0"/>
    <w:multiLevelType w:val="multilevel"/>
    <w:tmpl w:val="574816E0"/>
    <w:lvl w:ilvl="0" w:tentative="0">
      <w:start w:val="1"/>
      <w:numFmt w:val="decimal"/>
      <w:suff w:val="nothing"/>
      <w:lvlText w:val="%1."/>
      <w:lvlJc w:val="left"/>
      <w:pPr>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59305128"/>
    <w:multiLevelType w:val="singleLevel"/>
    <w:tmpl w:val="59305128"/>
    <w:lvl w:ilvl="0" w:tentative="0">
      <w:start w:val="1"/>
      <w:numFmt w:val="decimal"/>
      <w:suff w:val="nothing"/>
      <w:lvlText w:val="%1."/>
      <w:lvlJc w:val="left"/>
    </w:lvl>
  </w:abstractNum>
  <w:abstractNum w:abstractNumId="8">
    <w:nsid w:val="593052BD"/>
    <w:multiLevelType w:val="singleLevel"/>
    <w:tmpl w:val="593052BD"/>
    <w:lvl w:ilvl="0" w:tentative="0">
      <w:start w:val="1"/>
      <w:numFmt w:val="decimal"/>
      <w:suff w:val="nothing"/>
      <w:lvlText w:val="%1."/>
      <w:lvlJc w:val="left"/>
    </w:lvl>
  </w:abstractNum>
  <w:num w:numId="1">
    <w:abstractNumId w:val="0"/>
    <w:lvlOverride w:ilvl="0">
      <w:startOverride w:val="1"/>
    </w:lvlOverride>
  </w:num>
  <w:num w:numId="2">
    <w:abstractNumId w:val="1"/>
    <w:lvlOverride w:ilvl="0">
      <w:startOverride w:val="1"/>
    </w:lvlOverride>
  </w:num>
  <w:num w:numId="3">
    <w:abstractNumId w:val="2"/>
    <w:lvlOverride w:ilvl="0">
      <w:startOverride w:val="1"/>
    </w:lvlOverride>
  </w:num>
  <w:num w:numId="4">
    <w:abstractNumId w:val="3"/>
    <w:lvlOverride w:ilvl="0">
      <w:startOverride w:val="1"/>
    </w:lvlOverride>
  </w:num>
  <w:num w:numId="5">
    <w:abstractNumId w:val="4"/>
    <w:lvlOverride w:ilvl="0">
      <w:startOverride w:val="1"/>
    </w:lvlOverride>
  </w:num>
  <w:num w:numId="6">
    <w:abstractNumId w:val="8"/>
  </w:num>
  <w:num w:numId="7">
    <w:abstractNumId w:val="7"/>
  </w:num>
  <w:num w:numId="8">
    <w:abstractNumId w:val="5"/>
    <w:lvlOverride w:ilvl="0">
      <w:startOverride w:val="1"/>
    </w:lvlOverride>
  </w:num>
  <w:num w:numId="9">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trackRevisions w:val="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172A27"/>
    <w:rsid w:val="001B1773"/>
    <w:rsid w:val="001E1846"/>
    <w:rsid w:val="002A24E8"/>
    <w:rsid w:val="00316ADF"/>
    <w:rsid w:val="003B25BB"/>
    <w:rsid w:val="003B45B4"/>
    <w:rsid w:val="004C6057"/>
    <w:rsid w:val="00542104"/>
    <w:rsid w:val="0085748C"/>
    <w:rsid w:val="008F7916"/>
    <w:rsid w:val="009C5868"/>
    <w:rsid w:val="00A20436"/>
    <w:rsid w:val="00B86112"/>
    <w:rsid w:val="00B901B4"/>
    <w:rsid w:val="00C52CEA"/>
    <w:rsid w:val="00CB2EE2"/>
    <w:rsid w:val="00DD10CC"/>
    <w:rsid w:val="00EA3324"/>
    <w:rsid w:val="00ED324B"/>
    <w:rsid w:val="00FF55AB"/>
    <w:rsid w:val="01131A86"/>
    <w:rsid w:val="0138754C"/>
    <w:rsid w:val="01494428"/>
    <w:rsid w:val="01495155"/>
    <w:rsid w:val="014C488B"/>
    <w:rsid w:val="015A5839"/>
    <w:rsid w:val="01B92EC7"/>
    <w:rsid w:val="01CC693F"/>
    <w:rsid w:val="01E25409"/>
    <w:rsid w:val="01EE46A7"/>
    <w:rsid w:val="01EE755C"/>
    <w:rsid w:val="01F465EF"/>
    <w:rsid w:val="01F4744C"/>
    <w:rsid w:val="02521BCD"/>
    <w:rsid w:val="02605177"/>
    <w:rsid w:val="026325B1"/>
    <w:rsid w:val="026959F8"/>
    <w:rsid w:val="0270617A"/>
    <w:rsid w:val="027A01D2"/>
    <w:rsid w:val="027A2C57"/>
    <w:rsid w:val="02866828"/>
    <w:rsid w:val="028A5425"/>
    <w:rsid w:val="028E3D9A"/>
    <w:rsid w:val="02905ECD"/>
    <w:rsid w:val="02B35A34"/>
    <w:rsid w:val="02DB622B"/>
    <w:rsid w:val="02EA0A0D"/>
    <w:rsid w:val="0315029F"/>
    <w:rsid w:val="031A169A"/>
    <w:rsid w:val="03267389"/>
    <w:rsid w:val="033F088A"/>
    <w:rsid w:val="03467436"/>
    <w:rsid w:val="03611929"/>
    <w:rsid w:val="03704151"/>
    <w:rsid w:val="038C1511"/>
    <w:rsid w:val="039811CF"/>
    <w:rsid w:val="03EE6726"/>
    <w:rsid w:val="04372CBD"/>
    <w:rsid w:val="043E6B57"/>
    <w:rsid w:val="045224DD"/>
    <w:rsid w:val="0461055C"/>
    <w:rsid w:val="047D392F"/>
    <w:rsid w:val="04A70CEB"/>
    <w:rsid w:val="04B32528"/>
    <w:rsid w:val="04B6205F"/>
    <w:rsid w:val="04C03AC4"/>
    <w:rsid w:val="04C856B5"/>
    <w:rsid w:val="04E6350A"/>
    <w:rsid w:val="050D16B4"/>
    <w:rsid w:val="051D169A"/>
    <w:rsid w:val="059D02CD"/>
    <w:rsid w:val="05C31905"/>
    <w:rsid w:val="05D8720A"/>
    <w:rsid w:val="06551166"/>
    <w:rsid w:val="06603B5C"/>
    <w:rsid w:val="066F7BAC"/>
    <w:rsid w:val="068542A9"/>
    <w:rsid w:val="068A5189"/>
    <w:rsid w:val="06CB66B2"/>
    <w:rsid w:val="0704248D"/>
    <w:rsid w:val="071D7EE4"/>
    <w:rsid w:val="071E3769"/>
    <w:rsid w:val="07241344"/>
    <w:rsid w:val="072E707D"/>
    <w:rsid w:val="0754066E"/>
    <w:rsid w:val="075454A7"/>
    <w:rsid w:val="07556C89"/>
    <w:rsid w:val="07665786"/>
    <w:rsid w:val="07673DB0"/>
    <w:rsid w:val="076A3535"/>
    <w:rsid w:val="076E7696"/>
    <w:rsid w:val="078F2BCC"/>
    <w:rsid w:val="079E76EF"/>
    <w:rsid w:val="07A12666"/>
    <w:rsid w:val="07AF4C03"/>
    <w:rsid w:val="07BF6FA8"/>
    <w:rsid w:val="07C22FF9"/>
    <w:rsid w:val="07CD2BA2"/>
    <w:rsid w:val="07DE01E0"/>
    <w:rsid w:val="08152712"/>
    <w:rsid w:val="082A1885"/>
    <w:rsid w:val="082B7FBA"/>
    <w:rsid w:val="08321594"/>
    <w:rsid w:val="084D668E"/>
    <w:rsid w:val="08587412"/>
    <w:rsid w:val="08885DD6"/>
    <w:rsid w:val="088E49AC"/>
    <w:rsid w:val="08961147"/>
    <w:rsid w:val="08961535"/>
    <w:rsid w:val="08BB3B8E"/>
    <w:rsid w:val="08C17431"/>
    <w:rsid w:val="08C30D68"/>
    <w:rsid w:val="09163410"/>
    <w:rsid w:val="09186870"/>
    <w:rsid w:val="091B2DE4"/>
    <w:rsid w:val="094768FF"/>
    <w:rsid w:val="0974242B"/>
    <w:rsid w:val="097C04D4"/>
    <w:rsid w:val="0987174C"/>
    <w:rsid w:val="09926A6E"/>
    <w:rsid w:val="099A37A2"/>
    <w:rsid w:val="09B074EC"/>
    <w:rsid w:val="09B35E91"/>
    <w:rsid w:val="09B74CA6"/>
    <w:rsid w:val="09DC62E7"/>
    <w:rsid w:val="09E73931"/>
    <w:rsid w:val="09EE379C"/>
    <w:rsid w:val="09F813DB"/>
    <w:rsid w:val="0A172DC1"/>
    <w:rsid w:val="0A1B7780"/>
    <w:rsid w:val="0A23634D"/>
    <w:rsid w:val="0A272450"/>
    <w:rsid w:val="0A414E9F"/>
    <w:rsid w:val="0A5C37CC"/>
    <w:rsid w:val="0A640109"/>
    <w:rsid w:val="0A70149D"/>
    <w:rsid w:val="0A95420F"/>
    <w:rsid w:val="0A991A3F"/>
    <w:rsid w:val="0A9C1CD9"/>
    <w:rsid w:val="0A9D4630"/>
    <w:rsid w:val="0A9F66C5"/>
    <w:rsid w:val="0AAE5E73"/>
    <w:rsid w:val="0AB05E3D"/>
    <w:rsid w:val="0AB16BD9"/>
    <w:rsid w:val="0AC066BA"/>
    <w:rsid w:val="0ACA1905"/>
    <w:rsid w:val="0AD85BC9"/>
    <w:rsid w:val="0ADB785A"/>
    <w:rsid w:val="0AF04B25"/>
    <w:rsid w:val="0AF4410D"/>
    <w:rsid w:val="0B022649"/>
    <w:rsid w:val="0B0D6AFA"/>
    <w:rsid w:val="0B4079C4"/>
    <w:rsid w:val="0B435635"/>
    <w:rsid w:val="0B4F1661"/>
    <w:rsid w:val="0B5331B9"/>
    <w:rsid w:val="0B7D4E88"/>
    <w:rsid w:val="0B7E04A8"/>
    <w:rsid w:val="0B837566"/>
    <w:rsid w:val="0B8B1D7B"/>
    <w:rsid w:val="0BA371A6"/>
    <w:rsid w:val="0BA42948"/>
    <w:rsid w:val="0BC30F09"/>
    <w:rsid w:val="0BC35535"/>
    <w:rsid w:val="0BCD39F5"/>
    <w:rsid w:val="0BCF4272"/>
    <w:rsid w:val="0BE149B1"/>
    <w:rsid w:val="0C187149"/>
    <w:rsid w:val="0C217F5A"/>
    <w:rsid w:val="0C3A5D57"/>
    <w:rsid w:val="0C400452"/>
    <w:rsid w:val="0C5A571E"/>
    <w:rsid w:val="0C686893"/>
    <w:rsid w:val="0C6A1DE4"/>
    <w:rsid w:val="0C9B5F9C"/>
    <w:rsid w:val="0CA77125"/>
    <w:rsid w:val="0CCE2EB0"/>
    <w:rsid w:val="0CD4322E"/>
    <w:rsid w:val="0CDB472E"/>
    <w:rsid w:val="0CDB5C2E"/>
    <w:rsid w:val="0CE23ACD"/>
    <w:rsid w:val="0CEB475C"/>
    <w:rsid w:val="0D076551"/>
    <w:rsid w:val="0D0F75D0"/>
    <w:rsid w:val="0D365FA4"/>
    <w:rsid w:val="0D392EC1"/>
    <w:rsid w:val="0D4E1325"/>
    <w:rsid w:val="0DF87E99"/>
    <w:rsid w:val="0DFC0001"/>
    <w:rsid w:val="0E0A277D"/>
    <w:rsid w:val="0E4559EB"/>
    <w:rsid w:val="0E76284F"/>
    <w:rsid w:val="0EA434E4"/>
    <w:rsid w:val="0EA74ABE"/>
    <w:rsid w:val="0EB03BF4"/>
    <w:rsid w:val="0EC63C7E"/>
    <w:rsid w:val="0ECC2489"/>
    <w:rsid w:val="0EDB2E9C"/>
    <w:rsid w:val="0EEE4439"/>
    <w:rsid w:val="0EF3734B"/>
    <w:rsid w:val="0F0177A5"/>
    <w:rsid w:val="0F0E20DD"/>
    <w:rsid w:val="0F387E5A"/>
    <w:rsid w:val="0F5B1C21"/>
    <w:rsid w:val="0F7A0857"/>
    <w:rsid w:val="0F7D03B5"/>
    <w:rsid w:val="0F9869AD"/>
    <w:rsid w:val="0FB828A7"/>
    <w:rsid w:val="0FBA6624"/>
    <w:rsid w:val="0FDD16FE"/>
    <w:rsid w:val="0FF53AC8"/>
    <w:rsid w:val="0FFF1015"/>
    <w:rsid w:val="10040934"/>
    <w:rsid w:val="10097932"/>
    <w:rsid w:val="100D2DA3"/>
    <w:rsid w:val="100E0511"/>
    <w:rsid w:val="101C7B1F"/>
    <w:rsid w:val="10376A8F"/>
    <w:rsid w:val="10445915"/>
    <w:rsid w:val="104B4AF3"/>
    <w:rsid w:val="106B263D"/>
    <w:rsid w:val="107D52C1"/>
    <w:rsid w:val="108B4C3D"/>
    <w:rsid w:val="10CD4D00"/>
    <w:rsid w:val="10E34E08"/>
    <w:rsid w:val="10E866A8"/>
    <w:rsid w:val="10FC717D"/>
    <w:rsid w:val="10FE4F9D"/>
    <w:rsid w:val="11071D29"/>
    <w:rsid w:val="110D0117"/>
    <w:rsid w:val="111411A2"/>
    <w:rsid w:val="111F3EB8"/>
    <w:rsid w:val="112956AE"/>
    <w:rsid w:val="114B2DA7"/>
    <w:rsid w:val="11632EF7"/>
    <w:rsid w:val="11782E52"/>
    <w:rsid w:val="11A05095"/>
    <w:rsid w:val="11C73360"/>
    <w:rsid w:val="11CC47CB"/>
    <w:rsid w:val="11E3578E"/>
    <w:rsid w:val="11EB4FD0"/>
    <w:rsid w:val="12010A0B"/>
    <w:rsid w:val="12142007"/>
    <w:rsid w:val="121659EA"/>
    <w:rsid w:val="12374CA5"/>
    <w:rsid w:val="12591173"/>
    <w:rsid w:val="126E11C7"/>
    <w:rsid w:val="128C14AB"/>
    <w:rsid w:val="1298428A"/>
    <w:rsid w:val="12B44BF1"/>
    <w:rsid w:val="12C759B0"/>
    <w:rsid w:val="12D35DF8"/>
    <w:rsid w:val="12D91AAE"/>
    <w:rsid w:val="12E64157"/>
    <w:rsid w:val="12E84610"/>
    <w:rsid w:val="12ED4756"/>
    <w:rsid w:val="130529EA"/>
    <w:rsid w:val="13117C34"/>
    <w:rsid w:val="13202D66"/>
    <w:rsid w:val="13232937"/>
    <w:rsid w:val="138A04A0"/>
    <w:rsid w:val="13984248"/>
    <w:rsid w:val="13A72124"/>
    <w:rsid w:val="13A959E4"/>
    <w:rsid w:val="13B365FD"/>
    <w:rsid w:val="13BC24D7"/>
    <w:rsid w:val="13C94D0C"/>
    <w:rsid w:val="13E11D71"/>
    <w:rsid w:val="13E12116"/>
    <w:rsid w:val="13E163D3"/>
    <w:rsid w:val="13F57094"/>
    <w:rsid w:val="13FD7444"/>
    <w:rsid w:val="140855E1"/>
    <w:rsid w:val="141146C4"/>
    <w:rsid w:val="142E4BF6"/>
    <w:rsid w:val="144C4FA2"/>
    <w:rsid w:val="144D638E"/>
    <w:rsid w:val="144F5CCA"/>
    <w:rsid w:val="14592670"/>
    <w:rsid w:val="14731F2F"/>
    <w:rsid w:val="149435C6"/>
    <w:rsid w:val="14965964"/>
    <w:rsid w:val="149C3AC8"/>
    <w:rsid w:val="14A46E7A"/>
    <w:rsid w:val="14AB4D94"/>
    <w:rsid w:val="14F6452E"/>
    <w:rsid w:val="15010F90"/>
    <w:rsid w:val="150159E0"/>
    <w:rsid w:val="15082324"/>
    <w:rsid w:val="150B1141"/>
    <w:rsid w:val="15140A35"/>
    <w:rsid w:val="151B6CE3"/>
    <w:rsid w:val="15282AAB"/>
    <w:rsid w:val="153D3021"/>
    <w:rsid w:val="155B1BEB"/>
    <w:rsid w:val="156E2CAF"/>
    <w:rsid w:val="15715C65"/>
    <w:rsid w:val="157B5428"/>
    <w:rsid w:val="15895C74"/>
    <w:rsid w:val="15AB1BC1"/>
    <w:rsid w:val="15BF7019"/>
    <w:rsid w:val="15C84318"/>
    <w:rsid w:val="15CD052D"/>
    <w:rsid w:val="15DB0C1E"/>
    <w:rsid w:val="15DB7D1C"/>
    <w:rsid w:val="15EF292D"/>
    <w:rsid w:val="15FB3BAC"/>
    <w:rsid w:val="16082BE8"/>
    <w:rsid w:val="163305D3"/>
    <w:rsid w:val="16902987"/>
    <w:rsid w:val="16966A62"/>
    <w:rsid w:val="16B46527"/>
    <w:rsid w:val="16BB2D7A"/>
    <w:rsid w:val="16BD3B29"/>
    <w:rsid w:val="170B2DA4"/>
    <w:rsid w:val="170F4022"/>
    <w:rsid w:val="171D5024"/>
    <w:rsid w:val="17576D33"/>
    <w:rsid w:val="175C4E75"/>
    <w:rsid w:val="176F7891"/>
    <w:rsid w:val="17C20249"/>
    <w:rsid w:val="17EC16AA"/>
    <w:rsid w:val="17ED2B7A"/>
    <w:rsid w:val="17FC35EF"/>
    <w:rsid w:val="18030BED"/>
    <w:rsid w:val="180E72B4"/>
    <w:rsid w:val="187837F7"/>
    <w:rsid w:val="188575F0"/>
    <w:rsid w:val="18895003"/>
    <w:rsid w:val="189101EE"/>
    <w:rsid w:val="18BE397F"/>
    <w:rsid w:val="18C242A6"/>
    <w:rsid w:val="18F77262"/>
    <w:rsid w:val="190B60D2"/>
    <w:rsid w:val="192D1E38"/>
    <w:rsid w:val="1937160D"/>
    <w:rsid w:val="193D38CD"/>
    <w:rsid w:val="19627968"/>
    <w:rsid w:val="19747220"/>
    <w:rsid w:val="197A15B2"/>
    <w:rsid w:val="19A14412"/>
    <w:rsid w:val="19AD5042"/>
    <w:rsid w:val="19B46BB9"/>
    <w:rsid w:val="19BA5D7E"/>
    <w:rsid w:val="19BC2988"/>
    <w:rsid w:val="19BF5474"/>
    <w:rsid w:val="19C03636"/>
    <w:rsid w:val="19CD7F16"/>
    <w:rsid w:val="19D91A7A"/>
    <w:rsid w:val="19DC5760"/>
    <w:rsid w:val="1A1040F1"/>
    <w:rsid w:val="1A124467"/>
    <w:rsid w:val="1A377FF6"/>
    <w:rsid w:val="1A3A3310"/>
    <w:rsid w:val="1A3D0F8B"/>
    <w:rsid w:val="1A483CC8"/>
    <w:rsid w:val="1A6C3679"/>
    <w:rsid w:val="1A7D6A21"/>
    <w:rsid w:val="1A823058"/>
    <w:rsid w:val="1A8E6788"/>
    <w:rsid w:val="1A926638"/>
    <w:rsid w:val="1AAE2228"/>
    <w:rsid w:val="1ABC6CED"/>
    <w:rsid w:val="1ACD35E4"/>
    <w:rsid w:val="1ACE6A2F"/>
    <w:rsid w:val="1AD53FF6"/>
    <w:rsid w:val="1AE962CD"/>
    <w:rsid w:val="1B1B694E"/>
    <w:rsid w:val="1B431FFF"/>
    <w:rsid w:val="1B594582"/>
    <w:rsid w:val="1B6007D3"/>
    <w:rsid w:val="1B856E43"/>
    <w:rsid w:val="1BA43A8F"/>
    <w:rsid w:val="1BB05540"/>
    <w:rsid w:val="1BBB7700"/>
    <w:rsid w:val="1BC0454D"/>
    <w:rsid w:val="1BC25870"/>
    <w:rsid w:val="1BD655D9"/>
    <w:rsid w:val="1BF43214"/>
    <w:rsid w:val="1C041B3C"/>
    <w:rsid w:val="1C173EDC"/>
    <w:rsid w:val="1C1A2688"/>
    <w:rsid w:val="1C1B3918"/>
    <w:rsid w:val="1C1F03F2"/>
    <w:rsid w:val="1C250573"/>
    <w:rsid w:val="1C2940C8"/>
    <w:rsid w:val="1C2F6D45"/>
    <w:rsid w:val="1C3F289B"/>
    <w:rsid w:val="1C444A49"/>
    <w:rsid w:val="1C720CFA"/>
    <w:rsid w:val="1C7E3BA3"/>
    <w:rsid w:val="1CB8273A"/>
    <w:rsid w:val="1CBB2850"/>
    <w:rsid w:val="1CC860CB"/>
    <w:rsid w:val="1CD852F8"/>
    <w:rsid w:val="1CDE479F"/>
    <w:rsid w:val="1CE2414F"/>
    <w:rsid w:val="1CF96FB1"/>
    <w:rsid w:val="1D0F3FBF"/>
    <w:rsid w:val="1D41135D"/>
    <w:rsid w:val="1D5142DD"/>
    <w:rsid w:val="1D572DA9"/>
    <w:rsid w:val="1D5977A7"/>
    <w:rsid w:val="1D7002B8"/>
    <w:rsid w:val="1D9C751E"/>
    <w:rsid w:val="1D9F71D6"/>
    <w:rsid w:val="1DA87900"/>
    <w:rsid w:val="1DAA1F8D"/>
    <w:rsid w:val="1DBD3928"/>
    <w:rsid w:val="1DD75503"/>
    <w:rsid w:val="1E105D19"/>
    <w:rsid w:val="1E183A8F"/>
    <w:rsid w:val="1E201082"/>
    <w:rsid w:val="1E3C7747"/>
    <w:rsid w:val="1E460E24"/>
    <w:rsid w:val="1E6838C1"/>
    <w:rsid w:val="1E7F6D3D"/>
    <w:rsid w:val="1EB93696"/>
    <w:rsid w:val="1EE31AB8"/>
    <w:rsid w:val="1EE827F2"/>
    <w:rsid w:val="1EEF74F0"/>
    <w:rsid w:val="1EFA2EB2"/>
    <w:rsid w:val="1F056BA0"/>
    <w:rsid w:val="1F195B90"/>
    <w:rsid w:val="1F2B5D28"/>
    <w:rsid w:val="1F3E4800"/>
    <w:rsid w:val="1F4E02B6"/>
    <w:rsid w:val="1F57477D"/>
    <w:rsid w:val="1F636E0F"/>
    <w:rsid w:val="1F84237E"/>
    <w:rsid w:val="1FB4704F"/>
    <w:rsid w:val="1FC24EAD"/>
    <w:rsid w:val="1FDB574A"/>
    <w:rsid w:val="1FF37DB7"/>
    <w:rsid w:val="1FFE0D58"/>
    <w:rsid w:val="200E5D79"/>
    <w:rsid w:val="201974CF"/>
    <w:rsid w:val="20213EB2"/>
    <w:rsid w:val="20297D2D"/>
    <w:rsid w:val="2035763C"/>
    <w:rsid w:val="204877D6"/>
    <w:rsid w:val="20822ED6"/>
    <w:rsid w:val="20A25B12"/>
    <w:rsid w:val="20A87486"/>
    <w:rsid w:val="20B12CB8"/>
    <w:rsid w:val="20B265EB"/>
    <w:rsid w:val="20B32F44"/>
    <w:rsid w:val="20B80A83"/>
    <w:rsid w:val="20F40F2E"/>
    <w:rsid w:val="20F66CC2"/>
    <w:rsid w:val="20FF72BA"/>
    <w:rsid w:val="21107324"/>
    <w:rsid w:val="21153ABD"/>
    <w:rsid w:val="21461361"/>
    <w:rsid w:val="21463FBA"/>
    <w:rsid w:val="214677E5"/>
    <w:rsid w:val="217064D9"/>
    <w:rsid w:val="21797838"/>
    <w:rsid w:val="217B45DD"/>
    <w:rsid w:val="21840122"/>
    <w:rsid w:val="21855FCC"/>
    <w:rsid w:val="21AE34DA"/>
    <w:rsid w:val="21B00520"/>
    <w:rsid w:val="21B26BAC"/>
    <w:rsid w:val="21BB4CEE"/>
    <w:rsid w:val="21BB600F"/>
    <w:rsid w:val="21C25C9A"/>
    <w:rsid w:val="21CE2FB9"/>
    <w:rsid w:val="21E156D7"/>
    <w:rsid w:val="21EB2793"/>
    <w:rsid w:val="2226766C"/>
    <w:rsid w:val="222B1F29"/>
    <w:rsid w:val="22567DFA"/>
    <w:rsid w:val="22645EFB"/>
    <w:rsid w:val="227A15FC"/>
    <w:rsid w:val="228E408E"/>
    <w:rsid w:val="229870F3"/>
    <w:rsid w:val="22A96AD5"/>
    <w:rsid w:val="22CA4E25"/>
    <w:rsid w:val="22D67820"/>
    <w:rsid w:val="22EB4B71"/>
    <w:rsid w:val="22EE1EEA"/>
    <w:rsid w:val="231130CF"/>
    <w:rsid w:val="231245EC"/>
    <w:rsid w:val="23163C35"/>
    <w:rsid w:val="231B4FCC"/>
    <w:rsid w:val="23273E65"/>
    <w:rsid w:val="23317652"/>
    <w:rsid w:val="23435C0C"/>
    <w:rsid w:val="23500637"/>
    <w:rsid w:val="23630C4A"/>
    <w:rsid w:val="2371307F"/>
    <w:rsid w:val="23824656"/>
    <w:rsid w:val="239F5622"/>
    <w:rsid w:val="23C44E12"/>
    <w:rsid w:val="23C51EE2"/>
    <w:rsid w:val="23CB7411"/>
    <w:rsid w:val="23E27001"/>
    <w:rsid w:val="23ED0919"/>
    <w:rsid w:val="240F4057"/>
    <w:rsid w:val="242F7DDF"/>
    <w:rsid w:val="24364614"/>
    <w:rsid w:val="244360EC"/>
    <w:rsid w:val="244B1682"/>
    <w:rsid w:val="24595064"/>
    <w:rsid w:val="24661A27"/>
    <w:rsid w:val="246F50F2"/>
    <w:rsid w:val="248F1BAD"/>
    <w:rsid w:val="249631CB"/>
    <w:rsid w:val="249F36C4"/>
    <w:rsid w:val="24BE2F61"/>
    <w:rsid w:val="24C43A17"/>
    <w:rsid w:val="24F63EFE"/>
    <w:rsid w:val="252C5BFB"/>
    <w:rsid w:val="25371902"/>
    <w:rsid w:val="254033F6"/>
    <w:rsid w:val="25491F4D"/>
    <w:rsid w:val="25502DC1"/>
    <w:rsid w:val="25595D27"/>
    <w:rsid w:val="25844C5D"/>
    <w:rsid w:val="25AB2AE4"/>
    <w:rsid w:val="25B747F9"/>
    <w:rsid w:val="25DC453A"/>
    <w:rsid w:val="25EB6E18"/>
    <w:rsid w:val="260E12E5"/>
    <w:rsid w:val="26106525"/>
    <w:rsid w:val="26330241"/>
    <w:rsid w:val="26351514"/>
    <w:rsid w:val="264A7AAF"/>
    <w:rsid w:val="2665189D"/>
    <w:rsid w:val="2682702E"/>
    <w:rsid w:val="26A71764"/>
    <w:rsid w:val="26AE02D0"/>
    <w:rsid w:val="26BF110E"/>
    <w:rsid w:val="26D86F5D"/>
    <w:rsid w:val="26DB10EC"/>
    <w:rsid w:val="26E84606"/>
    <w:rsid w:val="26ED0412"/>
    <w:rsid w:val="270F07D3"/>
    <w:rsid w:val="271D6DCE"/>
    <w:rsid w:val="27334B51"/>
    <w:rsid w:val="276C6F39"/>
    <w:rsid w:val="27803831"/>
    <w:rsid w:val="27982AB1"/>
    <w:rsid w:val="27AF3751"/>
    <w:rsid w:val="27BE3131"/>
    <w:rsid w:val="27C1058D"/>
    <w:rsid w:val="27C42BA0"/>
    <w:rsid w:val="27E52C0A"/>
    <w:rsid w:val="27E9737A"/>
    <w:rsid w:val="282F3617"/>
    <w:rsid w:val="28406449"/>
    <w:rsid w:val="285B7B2F"/>
    <w:rsid w:val="2863740C"/>
    <w:rsid w:val="2869575C"/>
    <w:rsid w:val="289E6344"/>
    <w:rsid w:val="28B76B9E"/>
    <w:rsid w:val="28DD2F6A"/>
    <w:rsid w:val="28F132A8"/>
    <w:rsid w:val="29091DBE"/>
    <w:rsid w:val="290E2C53"/>
    <w:rsid w:val="294F0939"/>
    <w:rsid w:val="294F38AB"/>
    <w:rsid w:val="29572C85"/>
    <w:rsid w:val="296E78A4"/>
    <w:rsid w:val="2971115E"/>
    <w:rsid w:val="29775E3E"/>
    <w:rsid w:val="2977763D"/>
    <w:rsid w:val="297F0B6A"/>
    <w:rsid w:val="299358D1"/>
    <w:rsid w:val="29C72B0E"/>
    <w:rsid w:val="29D23E30"/>
    <w:rsid w:val="29D91701"/>
    <w:rsid w:val="29DB110D"/>
    <w:rsid w:val="29DE7383"/>
    <w:rsid w:val="29E363CF"/>
    <w:rsid w:val="29E77B2E"/>
    <w:rsid w:val="29F355A0"/>
    <w:rsid w:val="29F67736"/>
    <w:rsid w:val="29F961F3"/>
    <w:rsid w:val="2A02102E"/>
    <w:rsid w:val="2A2054F8"/>
    <w:rsid w:val="2A234B7A"/>
    <w:rsid w:val="2A5769EB"/>
    <w:rsid w:val="2A5F6E07"/>
    <w:rsid w:val="2A8F0FEC"/>
    <w:rsid w:val="2A937DF0"/>
    <w:rsid w:val="2A9E5F64"/>
    <w:rsid w:val="2AA068DA"/>
    <w:rsid w:val="2AB029B7"/>
    <w:rsid w:val="2ACA2EF8"/>
    <w:rsid w:val="2ACC676C"/>
    <w:rsid w:val="2AD245F8"/>
    <w:rsid w:val="2AD45943"/>
    <w:rsid w:val="2AD56484"/>
    <w:rsid w:val="2AD606D7"/>
    <w:rsid w:val="2AE93826"/>
    <w:rsid w:val="2B027A39"/>
    <w:rsid w:val="2B1F33C6"/>
    <w:rsid w:val="2B272F95"/>
    <w:rsid w:val="2B2A3A54"/>
    <w:rsid w:val="2B4076C9"/>
    <w:rsid w:val="2B414C6A"/>
    <w:rsid w:val="2B5955D2"/>
    <w:rsid w:val="2BB65261"/>
    <w:rsid w:val="2BD2021B"/>
    <w:rsid w:val="2BE10C60"/>
    <w:rsid w:val="2BF47FB8"/>
    <w:rsid w:val="2BFB7DC7"/>
    <w:rsid w:val="2C054D04"/>
    <w:rsid w:val="2C1F22B9"/>
    <w:rsid w:val="2C213905"/>
    <w:rsid w:val="2C25722A"/>
    <w:rsid w:val="2C445031"/>
    <w:rsid w:val="2C600A07"/>
    <w:rsid w:val="2C736E35"/>
    <w:rsid w:val="2CBF4281"/>
    <w:rsid w:val="2CC71E8A"/>
    <w:rsid w:val="2CCF723F"/>
    <w:rsid w:val="2CE7672F"/>
    <w:rsid w:val="2D0150E6"/>
    <w:rsid w:val="2D036B65"/>
    <w:rsid w:val="2D1303C5"/>
    <w:rsid w:val="2D177B3D"/>
    <w:rsid w:val="2D201C1C"/>
    <w:rsid w:val="2D3F58EE"/>
    <w:rsid w:val="2D412ED4"/>
    <w:rsid w:val="2D752917"/>
    <w:rsid w:val="2D7F1F3C"/>
    <w:rsid w:val="2D85059E"/>
    <w:rsid w:val="2D8E472D"/>
    <w:rsid w:val="2DFD3504"/>
    <w:rsid w:val="2E1369B1"/>
    <w:rsid w:val="2E1C6FF0"/>
    <w:rsid w:val="2E305884"/>
    <w:rsid w:val="2E4B1670"/>
    <w:rsid w:val="2E500F37"/>
    <w:rsid w:val="2E581007"/>
    <w:rsid w:val="2E5E0463"/>
    <w:rsid w:val="2E66213D"/>
    <w:rsid w:val="2E963CCF"/>
    <w:rsid w:val="2E98734B"/>
    <w:rsid w:val="2ED84F4A"/>
    <w:rsid w:val="2F1D735E"/>
    <w:rsid w:val="2F237693"/>
    <w:rsid w:val="2F57607A"/>
    <w:rsid w:val="2F6C4910"/>
    <w:rsid w:val="2F6F76DF"/>
    <w:rsid w:val="2F7B05C0"/>
    <w:rsid w:val="2F857F37"/>
    <w:rsid w:val="2F872CB5"/>
    <w:rsid w:val="2F8C0C5B"/>
    <w:rsid w:val="2FA079F2"/>
    <w:rsid w:val="2FE061B9"/>
    <w:rsid w:val="2FE45729"/>
    <w:rsid w:val="2FEC3C13"/>
    <w:rsid w:val="2FF42411"/>
    <w:rsid w:val="30040939"/>
    <w:rsid w:val="30365D91"/>
    <w:rsid w:val="307D2458"/>
    <w:rsid w:val="30A05B9D"/>
    <w:rsid w:val="30A643C6"/>
    <w:rsid w:val="30AF7B78"/>
    <w:rsid w:val="30B9476B"/>
    <w:rsid w:val="30C87ECE"/>
    <w:rsid w:val="30D81770"/>
    <w:rsid w:val="310235B3"/>
    <w:rsid w:val="311E506E"/>
    <w:rsid w:val="311F4E3D"/>
    <w:rsid w:val="313D6135"/>
    <w:rsid w:val="31474E38"/>
    <w:rsid w:val="314D0E7C"/>
    <w:rsid w:val="31667018"/>
    <w:rsid w:val="317F05D2"/>
    <w:rsid w:val="317F7E5F"/>
    <w:rsid w:val="31853F46"/>
    <w:rsid w:val="31875E32"/>
    <w:rsid w:val="31924B78"/>
    <w:rsid w:val="31A8185F"/>
    <w:rsid w:val="31A853A6"/>
    <w:rsid w:val="31C14CBE"/>
    <w:rsid w:val="31C95FB5"/>
    <w:rsid w:val="31D308E7"/>
    <w:rsid w:val="31ED4054"/>
    <w:rsid w:val="31F74674"/>
    <w:rsid w:val="320B4B7B"/>
    <w:rsid w:val="32201F98"/>
    <w:rsid w:val="32241769"/>
    <w:rsid w:val="3269537D"/>
    <w:rsid w:val="32D55469"/>
    <w:rsid w:val="32DC1AA3"/>
    <w:rsid w:val="32EF310C"/>
    <w:rsid w:val="32FE7A80"/>
    <w:rsid w:val="32FF5279"/>
    <w:rsid w:val="33255535"/>
    <w:rsid w:val="332E0B5C"/>
    <w:rsid w:val="33315E87"/>
    <w:rsid w:val="334E3447"/>
    <w:rsid w:val="335557DD"/>
    <w:rsid w:val="3357602E"/>
    <w:rsid w:val="3364795A"/>
    <w:rsid w:val="338A0CA3"/>
    <w:rsid w:val="33B656D1"/>
    <w:rsid w:val="33C31D06"/>
    <w:rsid w:val="33D72644"/>
    <w:rsid w:val="340856A7"/>
    <w:rsid w:val="341A75B8"/>
    <w:rsid w:val="3427782D"/>
    <w:rsid w:val="3434456B"/>
    <w:rsid w:val="346E3786"/>
    <w:rsid w:val="349D4E2A"/>
    <w:rsid w:val="34A3571C"/>
    <w:rsid w:val="34BA214C"/>
    <w:rsid w:val="34CE6BDD"/>
    <w:rsid w:val="34E936F1"/>
    <w:rsid w:val="35221559"/>
    <w:rsid w:val="35307459"/>
    <w:rsid w:val="353C7585"/>
    <w:rsid w:val="35565A7F"/>
    <w:rsid w:val="356B6FF7"/>
    <w:rsid w:val="35731C62"/>
    <w:rsid w:val="357E1037"/>
    <w:rsid w:val="35844868"/>
    <w:rsid w:val="35870D0A"/>
    <w:rsid w:val="35C10112"/>
    <w:rsid w:val="35DB03FA"/>
    <w:rsid w:val="35E0101B"/>
    <w:rsid w:val="35F80267"/>
    <w:rsid w:val="35FB7CAF"/>
    <w:rsid w:val="3611218A"/>
    <w:rsid w:val="361C5616"/>
    <w:rsid w:val="36283ABF"/>
    <w:rsid w:val="36327645"/>
    <w:rsid w:val="36496965"/>
    <w:rsid w:val="364D6D08"/>
    <w:rsid w:val="36551EDD"/>
    <w:rsid w:val="366D2B66"/>
    <w:rsid w:val="366E5E93"/>
    <w:rsid w:val="367C217F"/>
    <w:rsid w:val="367E26FE"/>
    <w:rsid w:val="36900AEF"/>
    <w:rsid w:val="36960F38"/>
    <w:rsid w:val="369A11CF"/>
    <w:rsid w:val="369D0B5F"/>
    <w:rsid w:val="36AE7C89"/>
    <w:rsid w:val="36AF271F"/>
    <w:rsid w:val="36B55283"/>
    <w:rsid w:val="36B73286"/>
    <w:rsid w:val="36BD18F2"/>
    <w:rsid w:val="36BD7871"/>
    <w:rsid w:val="36C703D5"/>
    <w:rsid w:val="36C85657"/>
    <w:rsid w:val="36D8686C"/>
    <w:rsid w:val="36D87633"/>
    <w:rsid w:val="37140FCB"/>
    <w:rsid w:val="37365A63"/>
    <w:rsid w:val="37370B92"/>
    <w:rsid w:val="3745417F"/>
    <w:rsid w:val="37521CC5"/>
    <w:rsid w:val="378241FB"/>
    <w:rsid w:val="37B545C8"/>
    <w:rsid w:val="37CB0D87"/>
    <w:rsid w:val="37DC078C"/>
    <w:rsid w:val="37EF4870"/>
    <w:rsid w:val="37FB6929"/>
    <w:rsid w:val="38293454"/>
    <w:rsid w:val="382F231F"/>
    <w:rsid w:val="38532EBB"/>
    <w:rsid w:val="386E22A8"/>
    <w:rsid w:val="387C23B6"/>
    <w:rsid w:val="388D6CDB"/>
    <w:rsid w:val="389C0A9D"/>
    <w:rsid w:val="38A41559"/>
    <w:rsid w:val="38A510A4"/>
    <w:rsid w:val="38A52411"/>
    <w:rsid w:val="38AE4022"/>
    <w:rsid w:val="38B4434F"/>
    <w:rsid w:val="38B54CBB"/>
    <w:rsid w:val="38BB7028"/>
    <w:rsid w:val="38BE197C"/>
    <w:rsid w:val="38C334B7"/>
    <w:rsid w:val="38C50B71"/>
    <w:rsid w:val="38CB5840"/>
    <w:rsid w:val="38F03C7D"/>
    <w:rsid w:val="38F61D11"/>
    <w:rsid w:val="38FA1E08"/>
    <w:rsid w:val="38FD010D"/>
    <w:rsid w:val="391C16F7"/>
    <w:rsid w:val="392168CC"/>
    <w:rsid w:val="393D69F9"/>
    <w:rsid w:val="3940478C"/>
    <w:rsid w:val="3953437B"/>
    <w:rsid w:val="395416A6"/>
    <w:rsid w:val="39690F58"/>
    <w:rsid w:val="398060F3"/>
    <w:rsid w:val="3989305C"/>
    <w:rsid w:val="39AA3710"/>
    <w:rsid w:val="39AF07DA"/>
    <w:rsid w:val="39C30286"/>
    <w:rsid w:val="39CE22C4"/>
    <w:rsid w:val="39FB2250"/>
    <w:rsid w:val="3A022D67"/>
    <w:rsid w:val="3A1C2382"/>
    <w:rsid w:val="3A4418A0"/>
    <w:rsid w:val="3A695D31"/>
    <w:rsid w:val="3A703A2E"/>
    <w:rsid w:val="3A875C56"/>
    <w:rsid w:val="3AA84033"/>
    <w:rsid w:val="3AB17E8D"/>
    <w:rsid w:val="3AB45ED2"/>
    <w:rsid w:val="3ABD15B3"/>
    <w:rsid w:val="3ABD2F38"/>
    <w:rsid w:val="3AC17215"/>
    <w:rsid w:val="3AD1757A"/>
    <w:rsid w:val="3AD81228"/>
    <w:rsid w:val="3AD95A45"/>
    <w:rsid w:val="3AF10C34"/>
    <w:rsid w:val="3AF74810"/>
    <w:rsid w:val="3B0C2407"/>
    <w:rsid w:val="3B1877FC"/>
    <w:rsid w:val="3B2D5BAB"/>
    <w:rsid w:val="3B5B285D"/>
    <w:rsid w:val="3B6C00D4"/>
    <w:rsid w:val="3B882EBC"/>
    <w:rsid w:val="3B9B0E75"/>
    <w:rsid w:val="3B9C73D1"/>
    <w:rsid w:val="3BA27857"/>
    <w:rsid w:val="3BB15195"/>
    <w:rsid w:val="3BE02344"/>
    <w:rsid w:val="3BEA2E53"/>
    <w:rsid w:val="3C1716F5"/>
    <w:rsid w:val="3C24155A"/>
    <w:rsid w:val="3C5E4ECA"/>
    <w:rsid w:val="3C6D6A51"/>
    <w:rsid w:val="3CB73AD0"/>
    <w:rsid w:val="3CC85178"/>
    <w:rsid w:val="3CD23F57"/>
    <w:rsid w:val="3CDB0503"/>
    <w:rsid w:val="3CE14746"/>
    <w:rsid w:val="3D1A4A53"/>
    <w:rsid w:val="3D39177A"/>
    <w:rsid w:val="3D3D6A5E"/>
    <w:rsid w:val="3D4066B4"/>
    <w:rsid w:val="3D515740"/>
    <w:rsid w:val="3D616833"/>
    <w:rsid w:val="3D647B5C"/>
    <w:rsid w:val="3D8C3A6C"/>
    <w:rsid w:val="3D941769"/>
    <w:rsid w:val="3D9B04FF"/>
    <w:rsid w:val="3DAA30B5"/>
    <w:rsid w:val="3DC34953"/>
    <w:rsid w:val="3DD24459"/>
    <w:rsid w:val="3DD56B08"/>
    <w:rsid w:val="3DED7FE6"/>
    <w:rsid w:val="3E035517"/>
    <w:rsid w:val="3E14496B"/>
    <w:rsid w:val="3E155B58"/>
    <w:rsid w:val="3E1D6499"/>
    <w:rsid w:val="3E2C5637"/>
    <w:rsid w:val="3E2F67D1"/>
    <w:rsid w:val="3E3715F7"/>
    <w:rsid w:val="3E496151"/>
    <w:rsid w:val="3E4D6327"/>
    <w:rsid w:val="3E5457D7"/>
    <w:rsid w:val="3E6B79D8"/>
    <w:rsid w:val="3E761542"/>
    <w:rsid w:val="3E7B7277"/>
    <w:rsid w:val="3E8175BD"/>
    <w:rsid w:val="3EA96E5D"/>
    <w:rsid w:val="3EB62263"/>
    <w:rsid w:val="3EBA5FCA"/>
    <w:rsid w:val="3ECD27FF"/>
    <w:rsid w:val="3EE83CB9"/>
    <w:rsid w:val="3EF36EB8"/>
    <w:rsid w:val="3F1073EE"/>
    <w:rsid w:val="3F371F77"/>
    <w:rsid w:val="3F3B68BC"/>
    <w:rsid w:val="3F4F38CC"/>
    <w:rsid w:val="3F555899"/>
    <w:rsid w:val="3F653806"/>
    <w:rsid w:val="3F6D2FF2"/>
    <w:rsid w:val="3F990E0A"/>
    <w:rsid w:val="3F9D249A"/>
    <w:rsid w:val="3FA661C7"/>
    <w:rsid w:val="3FAB05C4"/>
    <w:rsid w:val="3FC70AB6"/>
    <w:rsid w:val="3FC97F0E"/>
    <w:rsid w:val="3FDE3E06"/>
    <w:rsid w:val="3FF4136C"/>
    <w:rsid w:val="40137E21"/>
    <w:rsid w:val="40314860"/>
    <w:rsid w:val="40692548"/>
    <w:rsid w:val="407A44CF"/>
    <w:rsid w:val="407F2B36"/>
    <w:rsid w:val="4084185D"/>
    <w:rsid w:val="408A7CA8"/>
    <w:rsid w:val="40915642"/>
    <w:rsid w:val="40983287"/>
    <w:rsid w:val="40A2522B"/>
    <w:rsid w:val="40AB6BBB"/>
    <w:rsid w:val="40B81F01"/>
    <w:rsid w:val="40B93112"/>
    <w:rsid w:val="40CE7B48"/>
    <w:rsid w:val="4102327E"/>
    <w:rsid w:val="410278EA"/>
    <w:rsid w:val="410F6356"/>
    <w:rsid w:val="41293C34"/>
    <w:rsid w:val="413F41D8"/>
    <w:rsid w:val="4152406D"/>
    <w:rsid w:val="4161114D"/>
    <w:rsid w:val="41626BC4"/>
    <w:rsid w:val="416E1CF9"/>
    <w:rsid w:val="417350F1"/>
    <w:rsid w:val="41A314BE"/>
    <w:rsid w:val="41B56203"/>
    <w:rsid w:val="41CF62FB"/>
    <w:rsid w:val="41DB7CAA"/>
    <w:rsid w:val="41E44804"/>
    <w:rsid w:val="41ED4CAA"/>
    <w:rsid w:val="42054BCF"/>
    <w:rsid w:val="420622A6"/>
    <w:rsid w:val="420C002C"/>
    <w:rsid w:val="42131BA4"/>
    <w:rsid w:val="421764FE"/>
    <w:rsid w:val="422368CA"/>
    <w:rsid w:val="42552EF1"/>
    <w:rsid w:val="42566322"/>
    <w:rsid w:val="427207B5"/>
    <w:rsid w:val="427B099B"/>
    <w:rsid w:val="428E5A8B"/>
    <w:rsid w:val="4294278C"/>
    <w:rsid w:val="429A7594"/>
    <w:rsid w:val="42A73D37"/>
    <w:rsid w:val="42A75135"/>
    <w:rsid w:val="42AF649B"/>
    <w:rsid w:val="42B95249"/>
    <w:rsid w:val="42BE068E"/>
    <w:rsid w:val="42CE2936"/>
    <w:rsid w:val="42EC62A7"/>
    <w:rsid w:val="42FB7652"/>
    <w:rsid w:val="43032C0E"/>
    <w:rsid w:val="43390FD2"/>
    <w:rsid w:val="434F2B63"/>
    <w:rsid w:val="438C2B5D"/>
    <w:rsid w:val="439D0F63"/>
    <w:rsid w:val="43A32ABB"/>
    <w:rsid w:val="43A639DF"/>
    <w:rsid w:val="43B3077C"/>
    <w:rsid w:val="43B33E19"/>
    <w:rsid w:val="43BC100E"/>
    <w:rsid w:val="43C16C89"/>
    <w:rsid w:val="43C40C55"/>
    <w:rsid w:val="43CA2C46"/>
    <w:rsid w:val="43CC7FBF"/>
    <w:rsid w:val="43D033AB"/>
    <w:rsid w:val="43EE4D3D"/>
    <w:rsid w:val="43FF16E6"/>
    <w:rsid w:val="4406376E"/>
    <w:rsid w:val="440C7F12"/>
    <w:rsid w:val="445C56A8"/>
    <w:rsid w:val="44684C89"/>
    <w:rsid w:val="446F13E3"/>
    <w:rsid w:val="44B10848"/>
    <w:rsid w:val="44B91700"/>
    <w:rsid w:val="44C9476B"/>
    <w:rsid w:val="44CD396A"/>
    <w:rsid w:val="44D10A00"/>
    <w:rsid w:val="44D668C3"/>
    <w:rsid w:val="44F0612E"/>
    <w:rsid w:val="44F57F16"/>
    <w:rsid w:val="45034B1A"/>
    <w:rsid w:val="451A7906"/>
    <w:rsid w:val="4522260B"/>
    <w:rsid w:val="45456AB0"/>
    <w:rsid w:val="4551482B"/>
    <w:rsid w:val="457E6D2E"/>
    <w:rsid w:val="458366D2"/>
    <w:rsid w:val="459307D4"/>
    <w:rsid w:val="45992246"/>
    <w:rsid w:val="45AE50DD"/>
    <w:rsid w:val="45EF60F0"/>
    <w:rsid w:val="45F33B89"/>
    <w:rsid w:val="460616F7"/>
    <w:rsid w:val="460B6C4E"/>
    <w:rsid w:val="46453B5F"/>
    <w:rsid w:val="466C7D12"/>
    <w:rsid w:val="46757589"/>
    <w:rsid w:val="46A0385B"/>
    <w:rsid w:val="46A62DAC"/>
    <w:rsid w:val="470443B8"/>
    <w:rsid w:val="471F6B94"/>
    <w:rsid w:val="472B3850"/>
    <w:rsid w:val="47324E39"/>
    <w:rsid w:val="47337568"/>
    <w:rsid w:val="47471E89"/>
    <w:rsid w:val="474A59DF"/>
    <w:rsid w:val="474B10B1"/>
    <w:rsid w:val="474B4E0A"/>
    <w:rsid w:val="47531CCB"/>
    <w:rsid w:val="47546A7B"/>
    <w:rsid w:val="47927301"/>
    <w:rsid w:val="4798503F"/>
    <w:rsid w:val="47BA02F9"/>
    <w:rsid w:val="47BD245E"/>
    <w:rsid w:val="47BE20C5"/>
    <w:rsid w:val="47C92404"/>
    <w:rsid w:val="47D634DC"/>
    <w:rsid w:val="47DB12DD"/>
    <w:rsid w:val="47E5621E"/>
    <w:rsid w:val="47EA3EF8"/>
    <w:rsid w:val="47EF07D6"/>
    <w:rsid w:val="480A7299"/>
    <w:rsid w:val="482204BE"/>
    <w:rsid w:val="482565C8"/>
    <w:rsid w:val="48293E52"/>
    <w:rsid w:val="485D153F"/>
    <w:rsid w:val="486339C0"/>
    <w:rsid w:val="488E3F58"/>
    <w:rsid w:val="48A81981"/>
    <w:rsid w:val="48B65312"/>
    <w:rsid w:val="48B916F0"/>
    <w:rsid w:val="48BE55CE"/>
    <w:rsid w:val="48BE6D76"/>
    <w:rsid w:val="48F01F53"/>
    <w:rsid w:val="49073447"/>
    <w:rsid w:val="49146639"/>
    <w:rsid w:val="49372388"/>
    <w:rsid w:val="493764D8"/>
    <w:rsid w:val="493D516C"/>
    <w:rsid w:val="4959181A"/>
    <w:rsid w:val="49760140"/>
    <w:rsid w:val="49796CE4"/>
    <w:rsid w:val="497E6759"/>
    <w:rsid w:val="49880B69"/>
    <w:rsid w:val="49930B30"/>
    <w:rsid w:val="49FA28F3"/>
    <w:rsid w:val="4A047FD8"/>
    <w:rsid w:val="4A05311B"/>
    <w:rsid w:val="4A0C1939"/>
    <w:rsid w:val="4A427B8A"/>
    <w:rsid w:val="4A4655D7"/>
    <w:rsid w:val="4AD050CF"/>
    <w:rsid w:val="4AFE6771"/>
    <w:rsid w:val="4B465BB1"/>
    <w:rsid w:val="4B4D1FCF"/>
    <w:rsid w:val="4B61548C"/>
    <w:rsid w:val="4B6950B7"/>
    <w:rsid w:val="4B742A15"/>
    <w:rsid w:val="4BB54619"/>
    <w:rsid w:val="4BB80175"/>
    <w:rsid w:val="4BE20CF6"/>
    <w:rsid w:val="4BEC3C2B"/>
    <w:rsid w:val="4C027877"/>
    <w:rsid w:val="4C0F11C2"/>
    <w:rsid w:val="4C1E1DD6"/>
    <w:rsid w:val="4C233435"/>
    <w:rsid w:val="4C566C5C"/>
    <w:rsid w:val="4C6465FB"/>
    <w:rsid w:val="4C650AB1"/>
    <w:rsid w:val="4C712A15"/>
    <w:rsid w:val="4C7353D7"/>
    <w:rsid w:val="4CDE1482"/>
    <w:rsid w:val="4D0D172A"/>
    <w:rsid w:val="4D164229"/>
    <w:rsid w:val="4D561B37"/>
    <w:rsid w:val="4D594638"/>
    <w:rsid w:val="4D767B07"/>
    <w:rsid w:val="4D822118"/>
    <w:rsid w:val="4D99481F"/>
    <w:rsid w:val="4DAB5A34"/>
    <w:rsid w:val="4DD9262B"/>
    <w:rsid w:val="4DFB20C5"/>
    <w:rsid w:val="4E056848"/>
    <w:rsid w:val="4E1F7DE9"/>
    <w:rsid w:val="4E220235"/>
    <w:rsid w:val="4E475978"/>
    <w:rsid w:val="4E4A6578"/>
    <w:rsid w:val="4E53463F"/>
    <w:rsid w:val="4E5C7502"/>
    <w:rsid w:val="4E717A48"/>
    <w:rsid w:val="4E89132A"/>
    <w:rsid w:val="4E8E0C6C"/>
    <w:rsid w:val="4E942747"/>
    <w:rsid w:val="4EA709C2"/>
    <w:rsid w:val="4EBE6CBD"/>
    <w:rsid w:val="4ECC057B"/>
    <w:rsid w:val="4EE120A9"/>
    <w:rsid w:val="4F072534"/>
    <w:rsid w:val="4F0B50A0"/>
    <w:rsid w:val="4F1C33B1"/>
    <w:rsid w:val="4F5B0DFD"/>
    <w:rsid w:val="4F6F7E2A"/>
    <w:rsid w:val="4F8A3C86"/>
    <w:rsid w:val="4F955D12"/>
    <w:rsid w:val="4F9A16B3"/>
    <w:rsid w:val="4F9D7FB8"/>
    <w:rsid w:val="4FAC6CAC"/>
    <w:rsid w:val="4FD06004"/>
    <w:rsid w:val="4FD416E3"/>
    <w:rsid w:val="4FE43174"/>
    <w:rsid w:val="500004EA"/>
    <w:rsid w:val="50005415"/>
    <w:rsid w:val="50005D74"/>
    <w:rsid w:val="50245876"/>
    <w:rsid w:val="50322A4F"/>
    <w:rsid w:val="503938B6"/>
    <w:rsid w:val="503D7438"/>
    <w:rsid w:val="5041719A"/>
    <w:rsid w:val="5059244A"/>
    <w:rsid w:val="505A40F8"/>
    <w:rsid w:val="5061056B"/>
    <w:rsid w:val="50687A54"/>
    <w:rsid w:val="508F4B67"/>
    <w:rsid w:val="509946BD"/>
    <w:rsid w:val="50B17E71"/>
    <w:rsid w:val="50B57D8E"/>
    <w:rsid w:val="50D04FAB"/>
    <w:rsid w:val="510624A0"/>
    <w:rsid w:val="51273257"/>
    <w:rsid w:val="513078B8"/>
    <w:rsid w:val="513721CA"/>
    <w:rsid w:val="513F0E21"/>
    <w:rsid w:val="514310E4"/>
    <w:rsid w:val="51463359"/>
    <w:rsid w:val="514F6183"/>
    <w:rsid w:val="51610308"/>
    <w:rsid w:val="51826255"/>
    <w:rsid w:val="51873BE5"/>
    <w:rsid w:val="51A11F4A"/>
    <w:rsid w:val="51A32F1E"/>
    <w:rsid w:val="51AB5F2B"/>
    <w:rsid w:val="51AF5007"/>
    <w:rsid w:val="51B84347"/>
    <w:rsid w:val="51E542F6"/>
    <w:rsid w:val="51F41EAD"/>
    <w:rsid w:val="520532E5"/>
    <w:rsid w:val="52135D2E"/>
    <w:rsid w:val="52226F30"/>
    <w:rsid w:val="52230F0B"/>
    <w:rsid w:val="52324FA7"/>
    <w:rsid w:val="5238332E"/>
    <w:rsid w:val="524977A5"/>
    <w:rsid w:val="5260211A"/>
    <w:rsid w:val="526B61D3"/>
    <w:rsid w:val="527E4A89"/>
    <w:rsid w:val="528C1DC2"/>
    <w:rsid w:val="52A17729"/>
    <w:rsid w:val="52AB738E"/>
    <w:rsid w:val="52BC7987"/>
    <w:rsid w:val="52C8738F"/>
    <w:rsid w:val="52C9572A"/>
    <w:rsid w:val="52FB6506"/>
    <w:rsid w:val="52FB7E09"/>
    <w:rsid w:val="53040B25"/>
    <w:rsid w:val="530828FD"/>
    <w:rsid w:val="531470FE"/>
    <w:rsid w:val="533F4811"/>
    <w:rsid w:val="53561BE4"/>
    <w:rsid w:val="536524AD"/>
    <w:rsid w:val="53726E12"/>
    <w:rsid w:val="53792077"/>
    <w:rsid w:val="537A427A"/>
    <w:rsid w:val="53813B6D"/>
    <w:rsid w:val="53997301"/>
    <w:rsid w:val="539B36DC"/>
    <w:rsid w:val="53A276AA"/>
    <w:rsid w:val="53A93EEB"/>
    <w:rsid w:val="53B2497F"/>
    <w:rsid w:val="53C23DE9"/>
    <w:rsid w:val="53F81E8C"/>
    <w:rsid w:val="541B3DD7"/>
    <w:rsid w:val="541D129F"/>
    <w:rsid w:val="54481505"/>
    <w:rsid w:val="54594A65"/>
    <w:rsid w:val="545A5019"/>
    <w:rsid w:val="545E5205"/>
    <w:rsid w:val="545F5E4D"/>
    <w:rsid w:val="546469BB"/>
    <w:rsid w:val="5475187E"/>
    <w:rsid w:val="54A17B53"/>
    <w:rsid w:val="54C4479B"/>
    <w:rsid w:val="54C85A43"/>
    <w:rsid w:val="54F277D7"/>
    <w:rsid w:val="55094548"/>
    <w:rsid w:val="55123C44"/>
    <w:rsid w:val="55165A92"/>
    <w:rsid w:val="55301A9B"/>
    <w:rsid w:val="55474093"/>
    <w:rsid w:val="55573B04"/>
    <w:rsid w:val="555933D4"/>
    <w:rsid w:val="55690464"/>
    <w:rsid w:val="556C258E"/>
    <w:rsid w:val="55913DD3"/>
    <w:rsid w:val="55A5657C"/>
    <w:rsid w:val="55B11CFB"/>
    <w:rsid w:val="56071F10"/>
    <w:rsid w:val="56180732"/>
    <w:rsid w:val="561C6C5A"/>
    <w:rsid w:val="562A7930"/>
    <w:rsid w:val="56300CB6"/>
    <w:rsid w:val="56725E92"/>
    <w:rsid w:val="567E277A"/>
    <w:rsid w:val="56833E8B"/>
    <w:rsid w:val="56A63145"/>
    <w:rsid w:val="56E80971"/>
    <w:rsid w:val="56ED09E4"/>
    <w:rsid w:val="56ED7160"/>
    <w:rsid w:val="56F343F6"/>
    <w:rsid w:val="5767497F"/>
    <w:rsid w:val="57690E30"/>
    <w:rsid w:val="577148A8"/>
    <w:rsid w:val="577804C9"/>
    <w:rsid w:val="578449D7"/>
    <w:rsid w:val="57850DE8"/>
    <w:rsid w:val="57B74929"/>
    <w:rsid w:val="57F158E3"/>
    <w:rsid w:val="57FB3EC6"/>
    <w:rsid w:val="580625F7"/>
    <w:rsid w:val="580D2C3C"/>
    <w:rsid w:val="581B59C0"/>
    <w:rsid w:val="581B706E"/>
    <w:rsid w:val="58234D10"/>
    <w:rsid w:val="583C4CE1"/>
    <w:rsid w:val="58427ABD"/>
    <w:rsid w:val="5856591B"/>
    <w:rsid w:val="58587EE5"/>
    <w:rsid w:val="58776C11"/>
    <w:rsid w:val="587E26F1"/>
    <w:rsid w:val="58B42C83"/>
    <w:rsid w:val="58C47EFB"/>
    <w:rsid w:val="58CB650F"/>
    <w:rsid w:val="58F20EA2"/>
    <w:rsid w:val="590F7C1F"/>
    <w:rsid w:val="59116BDC"/>
    <w:rsid w:val="592148AD"/>
    <w:rsid w:val="592A6B90"/>
    <w:rsid w:val="59380AE7"/>
    <w:rsid w:val="594D1884"/>
    <w:rsid w:val="59682389"/>
    <w:rsid w:val="59852E5D"/>
    <w:rsid w:val="598554D3"/>
    <w:rsid w:val="59AB7052"/>
    <w:rsid w:val="59AF6624"/>
    <w:rsid w:val="59D55156"/>
    <w:rsid w:val="59EA272B"/>
    <w:rsid w:val="59F80854"/>
    <w:rsid w:val="5A2627B4"/>
    <w:rsid w:val="5A354917"/>
    <w:rsid w:val="5A4C31C2"/>
    <w:rsid w:val="5A686DB8"/>
    <w:rsid w:val="5A814422"/>
    <w:rsid w:val="5A910F7E"/>
    <w:rsid w:val="5AC400EA"/>
    <w:rsid w:val="5ACF7277"/>
    <w:rsid w:val="5AD25037"/>
    <w:rsid w:val="5AEA7090"/>
    <w:rsid w:val="5AF43D33"/>
    <w:rsid w:val="5B245458"/>
    <w:rsid w:val="5B457B8C"/>
    <w:rsid w:val="5B4D6741"/>
    <w:rsid w:val="5B6967B3"/>
    <w:rsid w:val="5B8F534C"/>
    <w:rsid w:val="5B991FA2"/>
    <w:rsid w:val="5B9D7C6E"/>
    <w:rsid w:val="5BB9210F"/>
    <w:rsid w:val="5BCE6D6B"/>
    <w:rsid w:val="5BD10BCF"/>
    <w:rsid w:val="5BEF387A"/>
    <w:rsid w:val="5C06629C"/>
    <w:rsid w:val="5C2151B5"/>
    <w:rsid w:val="5C303240"/>
    <w:rsid w:val="5C327A1B"/>
    <w:rsid w:val="5C376A7E"/>
    <w:rsid w:val="5C4769FF"/>
    <w:rsid w:val="5C726852"/>
    <w:rsid w:val="5C7F59EA"/>
    <w:rsid w:val="5C821D6D"/>
    <w:rsid w:val="5C8727E7"/>
    <w:rsid w:val="5C8B76C3"/>
    <w:rsid w:val="5C937F24"/>
    <w:rsid w:val="5CA14B1F"/>
    <w:rsid w:val="5CA47AE9"/>
    <w:rsid w:val="5CB60334"/>
    <w:rsid w:val="5CEC1D66"/>
    <w:rsid w:val="5CF007A8"/>
    <w:rsid w:val="5D0A43B4"/>
    <w:rsid w:val="5D15242D"/>
    <w:rsid w:val="5D2E0ABA"/>
    <w:rsid w:val="5D540763"/>
    <w:rsid w:val="5D563DC2"/>
    <w:rsid w:val="5D58284A"/>
    <w:rsid w:val="5D7B17A1"/>
    <w:rsid w:val="5D7E1A37"/>
    <w:rsid w:val="5D7E731A"/>
    <w:rsid w:val="5D8A5B43"/>
    <w:rsid w:val="5D8C7F0D"/>
    <w:rsid w:val="5D9305F6"/>
    <w:rsid w:val="5DB56CFA"/>
    <w:rsid w:val="5DB81498"/>
    <w:rsid w:val="5DCF430F"/>
    <w:rsid w:val="5DF66600"/>
    <w:rsid w:val="5E08108B"/>
    <w:rsid w:val="5E084F1C"/>
    <w:rsid w:val="5E0C0D56"/>
    <w:rsid w:val="5E140157"/>
    <w:rsid w:val="5E196ED0"/>
    <w:rsid w:val="5E1E5120"/>
    <w:rsid w:val="5E430310"/>
    <w:rsid w:val="5E4A38F0"/>
    <w:rsid w:val="5E51601E"/>
    <w:rsid w:val="5E5E2869"/>
    <w:rsid w:val="5E8D572D"/>
    <w:rsid w:val="5EA069C1"/>
    <w:rsid w:val="5ED906F5"/>
    <w:rsid w:val="5EF2054B"/>
    <w:rsid w:val="5EF27A2C"/>
    <w:rsid w:val="5EF40411"/>
    <w:rsid w:val="5F264402"/>
    <w:rsid w:val="5F3374D7"/>
    <w:rsid w:val="5F5544F9"/>
    <w:rsid w:val="5F647FAA"/>
    <w:rsid w:val="5F765F3F"/>
    <w:rsid w:val="5F921AA9"/>
    <w:rsid w:val="5FA43546"/>
    <w:rsid w:val="5FA53A69"/>
    <w:rsid w:val="5FFC0878"/>
    <w:rsid w:val="60426FFE"/>
    <w:rsid w:val="604C5B55"/>
    <w:rsid w:val="60517E84"/>
    <w:rsid w:val="605B7AF4"/>
    <w:rsid w:val="605C04BA"/>
    <w:rsid w:val="60647F0B"/>
    <w:rsid w:val="608319D0"/>
    <w:rsid w:val="6091558F"/>
    <w:rsid w:val="6098115D"/>
    <w:rsid w:val="60A97E90"/>
    <w:rsid w:val="60AC4BA2"/>
    <w:rsid w:val="60CA568D"/>
    <w:rsid w:val="60E25967"/>
    <w:rsid w:val="60EA4CE4"/>
    <w:rsid w:val="60F92786"/>
    <w:rsid w:val="610717F6"/>
    <w:rsid w:val="61337838"/>
    <w:rsid w:val="61693014"/>
    <w:rsid w:val="617B654B"/>
    <w:rsid w:val="618C1F11"/>
    <w:rsid w:val="619D2AF7"/>
    <w:rsid w:val="61A26729"/>
    <w:rsid w:val="61A8560E"/>
    <w:rsid w:val="61CC6848"/>
    <w:rsid w:val="61CF78BB"/>
    <w:rsid w:val="61EB47E9"/>
    <w:rsid w:val="61F20E47"/>
    <w:rsid w:val="620F788F"/>
    <w:rsid w:val="622400CA"/>
    <w:rsid w:val="622B7525"/>
    <w:rsid w:val="623135C0"/>
    <w:rsid w:val="623A05A5"/>
    <w:rsid w:val="627C3A54"/>
    <w:rsid w:val="62804839"/>
    <w:rsid w:val="62A173D3"/>
    <w:rsid w:val="62B028B8"/>
    <w:rsid w:val="62B108E4"/>
    <w:rsid w:val="62CA7E8E"/>
    <w:rsid w:val="62D717C5"/>
    <w:rsid w:val="62DA5ADE"/>
    <w:rsid w:val="62E379DD"/>
    <w:rsid w:val="62E86DB9"/>
    <w:rsid w:val="62EC399F"/>
    <w:rsid w:val="62EF4FC9"/>
    <w:rsid w:val="62F1150B"/>
    <w:rsid w:val="62F3213B"/>
    <w:rsid w:val="63053BE8"/>
    <w:rsid w:val="630729FD"/>
    <w:rsid w:val="63360B97"/>
    <w:rsid w:val="635B58E5"/>
    <w:rsid w:val="636F51C8"/>
    <w:rsid w:val="637A58FE"/>
    <w:rsid w:val="63833851"/>
    <w:rsid w:val="638819F8"/>
    <w:rsid w:val="63AF7C8F"/>
    <w:rsid w:val="63B57C04"/>
    <w:rsid w:val="63CD41F7"/>
    <w:rsid w:val="63CD7DC3"/>
    <w:rsid w:val="63D140B9"/>
    <w:rsid w:val="63DD10CB"/>
    <w:rsid w:val="63ED3B29"/>
    <w:rsid w:val="640938D3"/>
    <w:rsid w:val="64263241"/>
    <w:rsid w:val="6457020A"/>
    <w:rsid w:val="64783E6B"/>
    <w:rsid w:val="648765EA"/>
    <w:rsid w:val="6495666F"/>
    <w:rsid w:val="64A14D43"/>
    <w:rsid w:val="64AF5743"/>
    <w:rsid w:val="64BF15F5"/>
    <w:rsid w:val="64DF1845"/>
    <w:rsid w:val="651136A7"/>
    <w:rsid w:val="651E70A9"/>
    <w:rsid w:val="652E53E8"/>
    <w:rsid w:val="6563552A"/>
    <w:rsid w:val="65746128"/>
    <w:rsid w:val="6576454E"/>
    <w:rsid w:val="659524C9"/>
    <w:rsid w:val="65BD2D08"/>
    <w:rsid w:val="65CA0587"/>
    <w:rsid w:val="65D479F7"/>
    <w:rsid w:val="65E369CE"/>
    <w:rsid w:val="65FA49DF"/>
    <w:rsid w:val="661F2769"/>
    <w:rsid w:val="666427D1"/>
    <w:rsid w:val="66AC4CE4"/>
    <w:rsid w:val="66B1400F"/>
    <w:rsid w:val="66B53636"/>
    <w:rsid w:val="66C51DD3"/>
    <w:rsid w:val="66C82253"/>
    <w:rsid w:val="66C95460"/>
    <w:rsid w:val="66CB038A"/>
    <w:rsid w:val="66E3343E"/>
    <w:rsid w:val="66E37112"/>
    <w:rsid w:val="67114E9C"/>
    <w:rsid w:val="6716276C"/>
    <w:rsid w:val="674F6731"/>
    <w:rsid w:val="67652D1E"/>
    <w:rsid w:val="678E6693"/>
    <w:rsid w:val="67C33CA6"/>
    <w:rsid w:val="67D15F6E"/>
    <w:rsid w:val="67D77458"/>
    <w:rsid w:val="67D8295F"/>
    <w:rsid w:val="67DD47A2"/>
    <w:rsid w:val="67E330A5"/>
    <w:rsid w:val="67ED2C9B"/>
    <w:rsid w:val="68115D67"/>
    <w:rsid w:val="68260456"/>
    <w:rsid w:val="682E34F3"/>
    <w:rsid w:val="6848026C"/>
    <w:rsid w:val="684B460B"/>
    <w:rsid w:val="68516A2C"/>
    <w:rsid w:val="68634598"/>
    <w:rsid w:val="687F37D3"/>
    <w:rsid w:val="688F3DDD"/>
    <w:rsid w:val="689D1DAD"/>
    <w:rsid w:val="689E02B1"/>
    <w:rsid w:val="68A63E74"/>
    <w:rsid w:val="68AA1159"/>
    <w:rsid w:val="68AE2072"/>
    <w:rsid w:val="68BB5E6B"/>
    <w:rsid w:val="68D6225D"/>
    <w:rsid w:val="68E756C8"/>
    <w:rsid w:val="6916016C"/>
    <w:rsid w:val="69296DA3"/>
    <w:rsid w:val="693D46D8"/>
    <w:rsid w:val="694C4A32"/>
    <w:rsid w:val="69502674"/>
    <w:rsid w:val="695C285D"/>
    <w:rsid w:val="699427FE"/>
    <w:rsid w:val="69967787"/>
    <w:rsid w:val="699A20CA"/>
    <w:rsid w:val="69A36193"/>
    <w:rsid w:val="69AB6254"/>
    <w:rsid w:val="69B02851"/>
    <w:rsid w:val="69C923FA"/>
    <w:rsid w:val="69D12989"/>
    <w:rsid w:val="69DB027E"/>
    <w:rsid w:val="69DC7568"/>
    <w:rsid w:val="6A121D2C"/>
    <w:rsid w:val="6A655778"/>
    <w:rsid w:val="6A674688"/>
    <w:rsid w:val="6A917BB2"/>
    <w:rsid w:val="6AA02ABE"/>
    <w:rsid w:val="6AAD3B5F"/>
    <w:rsid w:val="6AAD6AB9"/>
    <w:rsid w:val="6ABD2495"/>
    <w:rsid w:val="6ADA0033"/>
    <w:rsid w:val="6AEA363E"/>
    <w:rsid w:val="6AF1069C"/>
    <w:rsid w:val="6AF21C1D"/>
    <w:rsid w:val="6AF845BB"/>
    <w:rsid w:val="6B061472"/>
    <w:rsid w:val="6B0951DB"/>
    <w:rsid w:val="6B182598"/>
    <w:rsid w:val="6B2C7964"/>
    <w:rsid w:val="6B2F7CBB"/>
    <w:rsid w:val="6B323A1D"/>
    <w:rsid w:val="6B775596"/>
    <w:rsid w:val="6B787449"/>
    <w:rsid w:val="6B7939CB"/>
    <w:rsid w:val="6B8B342F"/>
    <w:rsid w:val="6B8B6229"/>
    <w:rsid w:val="6BA14EE6"/>
    <w:rsid w:val="6BCC07C3"/>
    <w:rsid w:val="6BD34757"/>
    <w:rsid w:val="6C1E6AE0"/>
    <w:rsid w:val="6C2E7DBB"/>
    <w:rsid w:val="6C327E62"/>
    <w:rsid w:val="6C625AD7"/>
    <w:rsid w:val="6C794D2E"/>
    <w:rsid w:val="6C940CCB"/>
    <w:rsid w:val="6C96389B"/>
    <w:rsid w:val="6C9A78CB"/>
    <w:rsid w:val="6C9E780D"/>
    <w:rsid w:val="6CA009CE"/>
    <w:rsid w:val="6CAC496D"/>
    <w:rsid w:val="6CBB5F34"/>
    <w:rsid w:val="6CDC2D84"/>
    <w:rsid w:val="6CDC6368"/>
    <w:rsid w:val="6CE9167A"/>
    <w:rsid w:val="6CEB49CF"/>
    <w:rsid w:val="6CEB7BDC"/>
    <w:rsid w:val="6CED7FDC"/>
    <w:rsid w:val="6CEE33B4"/>
    <w:rsid w:val="6D1D031D"/>
    <w:rsid w:val="6D346683"/>
    <w:rsid w:val="6D56135B"/>
    <w:rsid w:val="6D771A64"/>
    <w:rsid w:val="6D7C6E7D"/>
    <w:rsid w:val="6D990636"/>
    <w:rsid w:val="6DBA3874"/>
    <w:rsid w:val="6DC91068"/>
    <w:rsid w:val="6DD40DF8"/>
    <w:rsid w:val="6DDF22B1"/>
    <w:rsid w:val="6DE47D61"/>
    <w:rsid w:val="6DF12590"/>
    <w:rsid w:val="6DF1485B"/>
    <w:rsid w:val="6DFB5948"/>
    <w:rsid w:val="6E111595"/>
    <w:rsid w:val="6E153936"/>
    <w:rsid w:val="6E2F4D0F"/>
    <w:rsid w:val="6E341022"/>
    <w:rsid w:val="6E4F2EDF"/>
    <w:rsid w:val="6E6A2E4D"/>
    <w:rsid w:val="6E892AC4"/>
    <w:rsid w:val="6E8B6F24"/>
    <w:rsid w:val="6E917FA0"/>
    <w:rsid w:val="6EAE26FF"/>
    <w:rsid w:val="6EBE074A"/>
    <w:rsid w:val="6EBF34EA"/>
    <w:rsid w:val="6EC425E2"/>
    <w:rsid w:val="6ED476AF"/>
    <w:rsid w:val="6EDD642F"/>
    <w:rsid w:val="6F04711B"/>
    <w:rsid w:val="6F590BF1"/>
    <w:rsid w:val="6F883201"/>
    <w:rsid w:val="6FA86149"/>
    <w:rsid w:val="6FB85386"/>
    <w:rsid w:val="6FD34C7E"/>
    <w:rsid w:val="6FE0784E"/>
    <w:rsid w:val="6FF43A8A"/>
    <w:rsid w:val="7005425C"/>
    <w:rsid w:val="704D41BE"/>
    <w:rsid w:val="70560EF7"/>
    <w:rsid w:val="70821228"/>
    <w:rsid w:val="7088313F"/>
    <w:rsid w:val="708F6FB1"/>
    <w:rsid w:val="70CB42E6"/>
    <w:rsid w:val="70CE617C"/>
    <w:rsid w:val="70E445F4"/>
    <w:rsid w:val="7108566D"/>
    <w:rsid w:val="710B4C09"/>
    <w:rsid w:val="71132BB1"/>
    <w:rsid w:val="71177502"/>
    <w:rsid w:val="71254D5F"/>
    <w:rsid w:val="713F7794"/>
    <w:rsid w:val="718B5F34"/>
    <w:rsid w:val="71B1363A"/>
    <w:rsid w:val="71B4196D"/>
    <w:rsid w:val="71CB1ACC"/>
    <w:rsid w:val="71CD1549"/>
    <w:rsid w:val="71CF1639"/>
    <w:rsid w:val="71DC2C00"/>
    <w:rsid w:val="71F039A0"/>
    <w:rsid w:val="71F41327"/>
    <w:rsid w:val="71F44EB4"/>
    <w:rsid w:val="71F47E9D"/>
    <w:rsid w:val="72074474"/>
    <w:rsid w:val="7235406D"/>
    <w:rsid w:val="72383C97"/>
    <w:rsid w:val="72663BA5"/>
    <w:rsid w:val="727C1585"/>
    <w:rsid w:val="72885832"/>
    <w:rsid w:val="7294543C"/>
    <w:rsid w:val="72BC6FFB"/>
    <w:rsid w:val="72CE44E0"/>
    <w:rsid w:val="72DD56F5"/>
    <w:rsid w:val="72F57F4E"/>
    <w:rsid w:val="73024F4F"/>
    <w:rsid w:val="7313663D"/>
    <w:rsid w:val="73172FE5"/>
    <w:rsid w:val="733402DA"/>
    <w:rsid w:val="73491ABC"/>
    <w:rsid w:val="734E31A0"/>
    <w:rsid w:val="73545B7A"/>
    <w:rsid w:val="735A6475"/>
    <w:rsid w:val="73641EFB"/>
    <w:rsid w:val="73655950"/>
    <w:rsid w:val="73C92F8F"/>
    <w:rsid w:val="73DD7610"/>
    <w:rsid w:val="73F1549C"/>
    <w:rsid w:val="7409789D"/>
    <w:rsid w:val="7417647B"/>
    <w:rsid w:val="741D6F9A"/>
    <w:rsid w:val="742E6CAA"/>
    <w:rsid w:val="744B0680"/>
    <w:rsid w:val="744C3204"/>
    <w:rsid w:val="74575BAE"/>
    <w:rsid w:val="74670D5B"/>
    <w:rsid w:val="746B2179"/>
    <w:rsid w:val="74A66932"/>
    <w:rsid w:val="74AC5A28"/>
    <w:rsid w:val="74CD0A6E"/>
    <w:rsid w:val="74DA0CD8"/>
    <w:rsid w:val="74E65B0B"/>
    <w:rsid w:val="74EC7E9F"/>
    <w:rsid w:val="74EF4797"/>
    <w:rsid w:val="7508207C"/>
    <w:rsid w:val="7531122E"/>
    <w:rsid w:val="754669D7"/>
    <w:rsid w:val="75626AD9"/>
    <w:rsid w:val="757220E2"/>
    <w:rsid w:val="7576417D"/>
    <w:rsid w:val="757D7605"/>
    <w:rsid w:val="75A313F5"/>
    <w:rsid w:val="75A56222"/>
    <w:rsid w:val="75A96FAE"/>
    <w:rsid w:val="75B97369"/>
    <w:rsid w:val="75D8159E"/>
    <w:rsid w:val="75DC1C8F"/>
    <w:rsid w:val="76017315"/>
    <w:rsid w:val="76341B0C"/>
    <w:rsid w:val="7644057B"/>
    <w:rsid w:val="764824AF"/>
    <w:rsid w:val="765E54BC"/>
    <w:rsid w:val="76621BBE"/>
    <w:rsid w:val="767179E2"/>
    <w:rsid w:val="767343B9"/>
    <w:rsid w:val="76854CDF"/>
    <w:rsid w:val="76910166"/>
    <w:rsid w:val="769C6DAC"/>
    <w:rsid w:val="769E5251"/>
    <w:rsid w:val="76B55A9A"/>
    <w:rsid w:val="76BF562C"/>
    <w:rsid w:val="76CF5D17"/>
    <w:rsid w:val="76D87982"/>
    <w:rsid w:val="76FD35CE"/>
    <w:rsid w:val="770303D3"/>
    <w:rsid w:val="77066CFD"/>
    <w:rsid w:val="77217D99"/>
    <w:rsid w:val="772C247A"/>
    <w:rsid w:val="773C7A2A"/>
    <w:rsid w:val="7752464B"/>
    <w:rsid w:val="776B11EA"/>
    <w:rsid w:val="778935CD"/>
    <w:rsid w:val="778974C8"/>
    <w:rsid w:val="77904E21"/>
    <w:rsid w:val="779528D9"/>
    <w:rsid w:val="77A503D8"/>
    <w:rsid w:val="77BB55FB"/>
    <w:rsid w:val="77C72B71"/>
    <w:rsid w:val="77D1248F"/>
    <w:rsid w:val="77DD5D85"/>
    <w:rsid w:val="77E703CA"/>
    <w:rsid w:val="780B17BD"/>
    <w:rsid w:val="780F5CA8"/>
    <w:rsid w:val="781F7268"/>
    <w:rsid w:val="782F0D0F"/>
    <w:rsid w:val="786A655E"/>
    <w:rsid w:val="786B764B"/>
    <w:rsid w:val="78773F04"/>
    <w:rsid w:val="78823EC6"/>
    <w:rsid w:val="788672CF"/>
    <w:rsid w:val="78872C5D"/>
    <w:rsid w:val="788762A2"/>
    <w:rsid w:val="788C4413"/>
    <w:rsid w:val="789743C2"/>
    <w:rsid w:val="78B51F1F"/>
    <w:rsid w:val="78BD669D"/>
    <w:rsid w:val="78BE501E"/>
    <w:rsid w:val="78C428F2"/>
    <w:rsid w:val="79010DDE"/>
    <w:rsid w:val="79151714"/>
    <w:rsid w:val="792516CA"/>
    <w:rsid w:val="79284E52"/>
    <w:rsid w:val="79515E5C"/>
    <w:rsid w:val="79556CF0"/>
    <w:rsid w:val="796C2A7E"/>
    <w:rsid w:val="796F5498"/>
    <w:rsid w:val="797C0E46"/>
    <w:rsid w:val="79853FD0"/>
    <w:rsid w:val="799668A2"/>
    <w:rsid w:val="79B11965"/>
    <w:rsid w:val="79DF559B"/>
    <w:rsid w:val="7A1D3EEC"/>
    <w:rsid w:val="7A351E74"/>
    <w:rsid w:val="7A4F0EBC"/>
    <w:rsid w:val="7A721FC0"/>
    <w:rsid w:val="7A8E6FC0"/>
    <w:rsid w:val="7AAB0731"/>
    <w:rsid w:val="7AAB25C7"/>
    <w:rsid w:val="7AB63181"/>
    <w:rsid w:val="7AC951B2"/>
    <w:rsid w:val="7AD37E51"/>
    <w:rsid w:val="7B0C10B6"/>
    <w:rsid w:val="7B3D3E51"/>
    <w:rsid w:val="7B4B101B"/>
    <w:rsid w:val="7B4F638B"/>
    <w:rsid w:val="7B6A7DDD"/>
    <w:rsid w:val="7BBD4296"/>
    <w:rsid w:val="7BC43884"/>
    <w:rsid w:val="7BD678B0"/>
    <w:rsid w:val="7BFA7F25"/>
    <w:rsid w:val="7C3520E6"/>
    <w:rsid w:val="7C642DA1"/>
    <w:rsid w:val="7C65280C"/>
    <w:rsid w:val="7C7D31F8"/>
    <w:rsid w:val="7C7D497F"/>
    <w:rsid w:val="7C817105"/>
    <w:rsid w:val="7CA01063"/>
    <w:rsid w:val="7CA23178"/>
    <w:rsid w:val="7CB32DEC"/>
    <w:rsid w:val="7CE36CF4"/>
    <w:rsid w:val="7CF04175"/>
    <w:rsid w:val="7CF56ABB"/>
    <w:rsid w:val="7D355585"/>
    <w:rsid w:val="7D5106FF"/>
    <w:rsid w:val="7D62690F"/>
    <w:rsid w:val="7D7B25EC"/>
    <w:rsid w:val="7D8108C7"/>
    <w:rsid w:val="7D847A62"/>
    <w:rsid w:val="7D857502"/>
    <w:rsid w:val="7DA43601"/>
    <w:rsid w:val="7DA57063"/>
    <w:rsid w:val="7DB1459B"/>
    <w:rsid w:val="7DB4700F"/>
    <w:rsid w:val="7DD66A94"/>
    <w:rsid w:val="7DE71242"/>
    <w:rsid w:val="7DE86277"/>
    <w:rsid w:val="7DF45DEB"/>
    <w:rsid w:val="7E184568"/>
    <w:rsid w:val="7E26372D"/>
    <w:rsid w:val="7E2A039E"/>
    <w:rsid w:val="7E377CAD"/>
    <w:rsid w:val="7E381786"/>
    <w:rsid w:val="7E3D0FBA"/>
    <w:rsid w:val="7E5225FB"/>
    <w:rsid w:val="7E5E4C1D"/>
    <w:rsid w:val="7E6F52DA"/>
    <w:rsid w:val="7E7427D6"/>
    <w:rsid w:val="7E7A7042"/>
    <w:rsid w:val="7E9C4B8A"/>
    <w:rsid w:val="7EA855DA"/>
    <w:rsid w:val="7EB36E91"/>
    <w:rsid w:val="7EC466F5"/>
    <w:rsid w:val="7EC92902"/>
    <w:rsid w:val="7ED1537C"/>
    <w:rsid w:val="7ED85782"/>
    <w:rsid w:val="7EE33EED"/>
    <w:rsid w:val="7F1521B7"/>
    <w:rsid w:val="7F213843"/>
    <w:rsid w:val="7F2B13A7"/>
    <w:rsid w:val="7F3040D2"/>
    <w:rsid w:val="7F480FD8"/>
    <w:rsid w:val="7F532B53"/>
    <w:rsid w:val="7F6D608D"/>
    <w:rsid w:val="7F6E1D7C"/>
    <w:rsid w:val="7F823089"/>
    <w:rsid w:val="7F97655B"/>
    <w:rsid w:val="7F9927D9"/>
    <w:rsid w:val="7F9D634C"/>
    <w:rsid w:val="7FC82F25"/>
    <w:rsid w:val="7FCF5C49"/>
    <w:rsid w:val="7FD20326"/>
    <w:rsid w:val="7FE2231C"/>
    <w:rsid w:val="7FEA6858"/>
    <w:rsid w:val="7FEB3FCD"/>
    <w:rsid w:val="7FF43174"/>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qFormat="1"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Lines="50" w:afterLines="50" w:line="360" w:lineRule="auto"/>
      <w:jc w:val="center"/>
      <w:outlineLvl w:val="0"/>
    </w:pPr>
    <w:rPr>
      <w:rFonts w:ascii="Calibri" w:hAnsi="Calibri" w:eastAsia="黑体"/>
      <w:b/>
      <w:kern w:val="44"/>
      <w:sz w:val="30"/>
    </w:rPr>
  </w:style>
  <w:style w:type="paragraph" w:styleId="3">
    <w:name w:val="heading 3"/>
    <w:next w:val="1"/>
    <w:unhideWhenUsed/>
    <w:qFormat/>
    <w:uiPriority w:val="0"/>
    <w:pPr>
      <w:keepNext/>
      <w:keepLines/>
      <w:spacing w:beforeLines="50" w:afterLines="50" w:line="400" w:lineRule="exact"/>
      <w:outlineLvl w:val="2"/>
    </w:pPr>
    <w:rPr>
      <w:rFonts w:ascii="Calibri" w:hAnsi="Calibri" w:eastAsia="宋体" w:cs="Times New Roman"/>
      <w:b/>
      <w:sz w:val="24"/>
      <w:szCs w:val="22"/>
      <w:lang w:val="en-US" w:eastAsia="zh-CN" w:bidi="ar-SA"/>
    </w:rPr>
  </w:style>
  <w:style w:type="character" w:default="1" w:styleId="14">
    <w:name w:val="Default Paragraph Font"/>
    <w:unhideWhenUsed/>
    <w:uiPriority w:val="1"/>
  </w:style>
  <w:style w:type="table" w:default="1" w:styleId="20">
    <w:name w:val="Normal Table"/>
    <w:unhideWhenUsed/>
    <w:qFormat/>
    <w:uiPriority w:val="99"/>
    <w:tblPr>
      <w:tblLayout w:type="fixed"/>
      <w:tblCellMar>
        <w:top w:w="0" w:type="dxa"/>
        <w:left w:w="108" w:type="dxa"/>
        <w:bottom w:w="0" w:type="dxa"/>
        <w:right w:w="108" w:type="dxa"/>
      </w:tblCellMar>
    </w:tblPr>
  </w:style>
  <w:style w:type="paragraph" w:styleId="4">
    <w:name w:val="annotation subject"/>
    <w:basedOn w:val="5"/>
    <w:next w:val="5"/>
    <w:link w:val="27"/>
    <w:qFormat/>
    <w:uiPriority w:val="0"/>
    <w:rPr>
      <w:b/>
      <w:bCs/>
    </w:rPr>
  </w:style>
  <w:style w:type="paragraph" w:styleId="5">
    <w:name w:val="annotation text"/>
    <w:basedOn w:val="1"/>
    <w:link w:val="26"/>
    <w:qFormat/>
    <w:uiPriority w:val="0"/>
    <w:pPr>
      <w:jc w:val="left"/>
    </w:pPr>
  </w:style>
  <w:style w:type="paragraph" w:styleId="6">
    <w:name w:val="toc 3"/>
    <w:basedOn w:val="1"/>
    <w:next w:val="1"/>
    <w:qFormat/>
    <w:uiPriority w:val="0"/>
    <w:pPr>
      <w:ind w:left="840" w:leftChars="400"/>
    </w:pPr>
  </w:style>
  <w:style w:type="paragraph" w:styleId="7">
    <w:name w:val="Balloon Text"/>
    <w:basedOn w:val="1"/>
    <w:link w:val="25"/>
    <w:qFormat/>
    <w:uiPriority w:val="0"/>
    <w:rPr>
      <w:sz w:val="18"/>
      <w:szCs w:val="18"/>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link w:val="24"/>
    <w:qFormat/>
    <w:uiPriority w:val="0"/>
    <w:pPr>
      <w:pBdr>
        <w:bottom w:val="single" w:color="auto" w:sz="6" w:space="1"/>
      </w:pBdr>
      <w:tabs>
        <w:tab w:val="center" w:pos="4153"/>
        <w:tab w:val="right" w:pos="8306"/>
      </w:tabs>
      <w:snapToGrid w:val="0"/>
      <w:jc w:val="center"/>
    </w:pPr>
    <w:rPr>
      <w:sz w:val="18"/>
      <w:szCs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paragraph" w:styleId="12">
    <w:name w:val="HTML Preformatted"/>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3">
    <w:name w:val="Normal (Web)"/>
    <w:basedOn w:val="1"/>
    <w:qFormat/>
    <w:uiPriority w:val="0"/>
    <w:pPr>
      <w:spacing w:beforeAutospacing="1" w:afterAutospacing="1"/>
      <w:jc w:val="left"/>
    </w:pPr>
    <w:rPr>
      <w:rFonts w:cs="Times New Roman"/>
      <w:kern w:val="0"/>
      <w:sz w:val="24"/>
    </w:rPr>
  </w:style>
  <w:style w:type="character" w:styleId="15">
    <w:name w:val="Strong"/>
    <w:basedOn w:val="14"/>
    <w:qFormat/>
    <w:uiPriority w:val="0"/>
    <w:rPr>
      <w:b/>
    </w:rPr>
  </w:style>
  <w:style w:type="character" w:styleId="16">
    <w:name w:val="FollowedHyperlink"/>
    <w:basedOn w:val="14"/>
    <w:qFormat/>
    <w:uiPriority w:val="0"/>
    <w:rPr>
      <w:color w:val="005CD9"/>
      <w:u w:val="none"/>
    </w:rPr>
  </w:style>
  <w:style w:type="character" w:styleId="17">
    <w:name w:val="Emphasis"/>
    <w:basedOn w:val="14"/>
    <w:qFormat/>
    <w:uiPriority w:val="0"/>
    <w:rPr>
      <w:color w:val="FF3300"/>
      <w:u w:val="none"/>
    </w:rPr>
  </w:style>
  <w:style w:type="character" w:styleId="18">
    <w:name w:val="Hyperlink"/>
    <w:basedOn w:val="14"/>
    <w:qFormat/>
    <w:uiPriority w:val="0"/>
    <w:rPr>
      <w:color w:val="005CD9"/>
      <w:u w:val="none"/>
    </w:rPr>
  </w:style>
  <w:style w:type="character" w:styleId="19">
    <w:name w:val="annotation reference"/>
    <w:basedOn w:val="14"/>
    <w:qFormat/>
    <w:uiPriority w:val="0"/>
    <w:rPr>
      <w:sz w:val="21"/>
      <w:szCs w:val="21"/>
    </w:rPr>
  </w:style>
  <w:style w:type="table" w:styleId="21">
    <w:name w:val="Table Grid"/>
    <w:basedOn w:val="2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22">
    <w:name w:val="样式1"/>
    <w:basedOn w:val="1"/>
    <w:qFormat/>
    <w:uiPriority w:val="0"/>
    <w:pPr>
      <w:widowControl/>
      <w:tabs>
        <w:tab w:val="right" w:leader="dot" w:pos="9174"/>
      </w:tabs>
      <w:adjustRightInd w:val="0"/>
      <w:snapToGrid w:val="0"/>
      <w:spacing w:line="360" w:lineRule="auto"/>
      <w:jc w:val="center"/>
    </w:pPr>
    <w:rPr>
      <w:rFonts w:ascii="Calibri" w:hAnsi="Calibri" w:eastAsia="黑体" w:cs="Times New Roman"/>
      <w:b/>
      <w:sz w:val="30"/>
      <w:szCs w:val="30"/>
    </w:rPr>
  </w:style>
  <w:style w:type="character" w:customStyle="1" w:styleId="23">
    <w:name w:val="bg"/>
    <w:basedOn w:val="14"/>
    <w:qFormat/>
    <w:uiPriority w:val="0"/>
  </w:style>
  <w:style w:type="character" w:customStyle="1" w:styleId="24">
    <w:name w:val="页眉 Char"/>
    <w:basedOn w:val="14"/>
    <w:link w:val="9"/>
    <w:qFormat/>
    <w:uiPriority w:val="0"/>
    <w:rPr>
      <w:rFonts w:asciiTheme="minorHAnsi" w:hAnsiTheme="minorHAnsi" w:eastAsiaTheme="minorEastAsia" w:cstheme="minorBidi"/>
      <w:kern w:val="2"/>
      <w:sz w:val="18"/>
      <w:szCs w:val="18"/>
    </w:rPr>
  </w:style>
  <w:style w:type="character" w:customStyle="1" w:styleId="25">
    <w:name w:val="批注框文本 Char"/>
    <w:basedOn w:val="14"/>
    <w:link w:val="7"/>
    <w:qFormat/>
    <w:uiPriority w:val="0"/>
    <w:rPr>
      <w:rFonts w:asciiTheme="minorHAnsi" w:hAnsiTheme="minorHAnsi" w:eastAsiaTheme="minorEastAsia" w:cstheme="minorBidi"/>
      <w:kern w:val="2"/>
      <w:sz w:val="18"/>
      <w:szCs w:val="18"/>
    </w:rPr>
  </w:style>
  <w:style w:type="character" w:customStyle="1" w:styleId="26">
    <w:name w:val="批注文字 Char"/>
    <w:basedOn w:val="14"/>
    <w:link w:val="5"/>
    <w:qFormat/>
    <w:uiPriority w:val="0"/>
    <w:rPr>
      <w:rFonts w:asciiTheme="minorHAnsi" w:hAnsiTheme="minorHAnsi" w:eastAsiaTheme="minorEastAsia" w:cstheme="minorBidi"/>
      <w:kern w:val="2"/>
      <w:sz w:val="21"/>
      <w:szCs w:val="24"/>
    </w:rPr>
  </w:style>
  <w:style w:type="character" w:customStyle="1" w:styleId="27">
    <w:name w:val="批注主题 Char"/>
    <w:basedOn w:val="26"/>
    <w:link w:val="4"/>
    <w:qFormat/>
    <w:uiPriority w:val="0"/>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3.bin"/><Relationship Id="rId8" Type="http://schemas.openxmlformats.org/officeDocument/2006/relationships/image" Target="media/image2.wmf"/><Relationship Id="rId7" Type="http://schemas.openxmlformats.org/officeDocument/2006/relationships/oleObject" Target="embeddings/oleObject2.bin"/><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1.wmf"/><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oleObject" Target="embeddings/oleObject1.bin"/><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theme" Target="theme/theme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comments" Target="comment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wmf"/><Relationship Id="rId13" Type="http://schemas.openxmlformats.org/officeDocument/2006/relationships/oleObject" Target="embeddings/oleObject5.bin"/><Relationship Id="rId12" Type="http://schemas.openxmlformats.org/officeDocument/2006/relationships/image" Target="media/image4.wmf"/><Relationship Id="rId11" Type="http://schemas.openxmlformats.org/officeDocument/2006/relationships/oleObject" Target="embeddings/oleObject4.bin"/><Relationship Id="rId10" Type="http://schemas.openxmlformats.org/officeDocument/2006/relationships/image" Target="media/image3.w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51</Pages>
  <Words>6172</Words>
  <Characters>35183</Characters>
  <Lines>293</Lines>
  <Paragraphs>82</Paragraphs>
  <ScaleCrop>false</ScaleCrop>
  <LinksUpToDate>false</LinksUpToDate>
  <CharactersWithSpaces>41273</CharactersWithSpaces>
  <Application>WPS Office_10.1.0.6391_F1E327BC-269C-435d-A152-05C5408002CA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2017-06-02T07:38:00Z</dcterms:created>
  <dc:creator>RBB</dc:creator>
  <cp:lastModifiedBy>RBB</cp:lastModifiedBy>
  <dcterms:modified xsi:type="dcterms:W3CDTF">2017-06-02T16:55:18Z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2052-10.1.0.6391</vt:lpwstr>
  </property>
</Properties>
</file>